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1166B1" w14:textId="0C3904BD" w:rsidR="00582873" w:rsidRDefault="004D7410">
      <w:pPr>
        <w:rPr>
          <w:b/>
          <w:bCs/>
        </w:rPr>
      </w:pPr>
      <w:r>
        <w:rPr>
          <w:b/>
          <w:bCs/>
        </w:rPr>
        <w:t>Any i</w:t>
      </w:r>
      <w:r w:rsidR="00582873">
        <w:rPr>
          <w:b/>
          <w:bCs/>
        </w:rPr>
        <w:t>For NPJ schizophrenia</w:t>
      </w:r>
    </w:p>
    <w:p w14:paraId="428CE314" w14:textId="7E928551" w:rsidR="00442D7F" w:rsidRPr="00286670" w:rsidRDefault="00286670">
      <w:pPr>
        <w:rPr>
          <w:b/>
          <w:bCs/>
        </w:rPr>
      </w:pPr>
      <w:r w:rsidRPr="00286670">
        <w:rPr>
          <w:b/>
          <w:bCs/>
        </w:rPr>
        <w:t>Introduction</w:t>
      </w:r>
    </w:p>
    <w:p w14:paraId="28AE5253" w14:textId="4298F831" w:rsidR="00C41528" w:rsidRPr="00C41528" w:rsidRDefault="00C41528"/>
    <w:p w14:paraId="3FD5FFFC" w14:textId="36522D2C" w:rsidR="00C41528" w:rsidRPr="00286670" w:rsidRDefault="00C41528" w:rsidP="00C41528">
      <w:r w:rsidRPr="00286670">
        <w:t>Recently, researchers in schizophrenia have noted that “time-varying environmental risks associated with mental health outcomes are amenable to within-person designs" and that within person methods may offer additional insights [</w:t>
      </w:r>
      <w:r w:rsidR="00286670" w:rsidRPr="00286670">
        <w:t>1</w:t>
      </w:r>
      <w:r w:rsidRPr="00286670">
        <w:t xml:space="preserve">]. </w:t>
      </w:r>
      <w:r w:rsidR="00286670" w:rsidRPr="00286670">
        <w:t xml:space="preserve">Both those suffering from and treating </w:t>
      </w:r>
      <w:r w:rsidRPr="00286670">
        <w:t xml:space="preserve">schizophrenia are well aware the illness is not static, </w:t>
      </w:r>
      <w:r w:rsidR="00286670" w:rsidRPr="00286670">
        <w:t>with</w:t>
      </w:r>
      <w:r w:rsidRPr="00286670">
        <w:t xml:space="preserve"> one challenge in the clinical management </w:t>
      </w:r>
      <w:r w:rsidR="00286670" w:rsidRPr="00286670">
        <w:t>being to</w:t>
      </w:r>
      <w:r w:rsidRPr="00286670">
        <w:t xml:space="preserve"> distinguishing between the more enduring vs dynamic aspects of the illness. Knowing which aspects of schizophrenia are appropriate</w:t>
      </w:r>
      <w:r w:rsidR="00286670" w:rsidRPr="00286670">
        <w:t xml:space="preserve"> for</w:t>
      </w:r>
      <w:r w:rsidRPr="00286670">
        <w:t xml:space="preserve"> short vs long term for recovery</w:t>
      </w:r>
      <w:r w:rsidR="00286670" w:rsidRPr="00286670">
        <w:t xml:space="preserve"> targets</w:t>
      </w:r>
      <w:r w:rsidRPr="00286670">
        <w:t xml:space="preserve"> and which are most amenable to certain therapies requires a nuanced understanding of symptoms. While impressive new research is beginning to investigate </w:t>
      </w:r>
      <w:r w:rsidR="00286670" w:rsidRPr="00286670">
        <w:t>symptoms fluctuation</w:t>
      </w:r>
      <w:r w:rsidRPr="00286670">
        <w:t>, less remains known at a personal level. For example, longitudinal research characterizing schizophrenia with the PANSS at five time points across 23 months suggests more dynamic symptoms are: grandiosity, preoccupation, somatic concerns, guilt feeling, and hallucinatory behavior while more enduring are poor attention, delusions, blunted affect, poor rapport, and mannerisms [</w:t>
      </w:r>
      <w:r w:rsidR="00286670" w:rsidRPr="00286670">
        <w:t>2</w:t>
      </w:r>
      <w:r w:rsidRPr="00286670">
        <w:t>]</w:t>
      </w:r>
      <w:r w:rsidR="00286670" w:rsidRPr="00286670">
        <w:t>. Yet understanding how symptoms fluctuate on a personal level and more clinically relevant timeframe of days and weeks, instead of months and years, remains elusive.</w:t>
      </w:r>
    </w:p>
    <w:p w14:paraId="099BBC97" w14:textId="369EAAE6" w:rsidR="00286670" w:rsidRPr="00286670" w:rsidRDefault="00286670" w:rsidP="00C41528"/>
    <w:p w14:paraId="60043E74" w14:textId="2E261622" w:rsidR="00C41528" w:rsidRDefault="00286670" w:rsidP="00C41528">
      <w:r w:rsidRPr="00286670">
        <w:t>Recently, the advent of smartphone assessments offers a solution with the ability to easily assess symptoms in a naturalistic and longitudinal manner. However, simply offering surveys directly via the smartphone misses the full potential of this method. For example, o</w:t>
      </w:r>
      <w:r w:rsidR="00C41528" w:rsidRPr="00286670">
        <w:t xml:space="preserve">ne potential bias in smartphone surveys in schizophrenia is that adherence may be associated with higher levels of psychosocial functioning [X]. Thus, efforts to </w:t>
      </w:r>
      <w:r w:rsidRPr="00286670">
        <w:t>stratify symptom</w:t>
      </w:r>
      <w:r w:rsidR="00C41528" w:rsidRPr="00286670">
        <w:t xml:space="preserve"> reporting by using geolocation to identify home</w:t>
      </w:r>
      <w:r w:rsidRPr="00286670">
        <w:t xml:space="preserve"> vs other locations</w:t>
      </w:r>
      <w:r w:rsidR="00C41528" w:rsidRPr="00286670">
        <w:t xml:space="preserve"> may help reduce bias</w:t>
      </w:r>
      <w:r w:rsidRPr="00286670">
        <w:t xml:space="preserve"> through adding relevant context</w:t>
      </w:r>
      <w:r w:rsidR="00C41528" w:rsidRPr="00286670">
        <w:t xml:space="preserve">. Prior research, even during COVID-19, has utilized smartphones to estimate </w:t>
      </w:r>
      <w:r w:rsidRPr="00286670">
        <w:t>home time</w:t>
      </w:r>
      <w:r w:rsidR="00C41528" w:rsidRPr="00286670">
        <w:t xml:space="preserve"> and other estimates of times spent in location for patients with schizophrenia [Y].  Research using smartphone surveys has reported how this location data, especially being at home, can influence self-reported metrics related to social cognition and functioning [Y1]. </w:t>
      </w:r>
      <w:r w:rsidRPr="00286670">
        <w:t>For example, one</w:t>
      </w:r>
      <w:r w:rsidR="00C41528" w:rsidRPr="00286670">
        <w:t xml:space="preserve"> team also reported that when patients self-report they are at home and alone, there was an association with more severe delusions, although not hallucinations [Y2]. Another team used smartphone passive data and surveys to determine a correlation between more severe auditory and visual hallucinations and time spent at home [Y3] although did not examine the association between being at home and occurrence of these symptoms.</w:t>
      </w:r>
      <w:r w:rsidRPr="00286670">
        <w:t xml:space="preserve"> Thus, research extending these findings through using objective metrics of home time derived from smartphone geolocation data is a logical next step in this work. </w:t>
      </w:r>
    </w:p>
    <w:p w14:paraId="062BEED9" w14:textId="5E769BCD" w:rsidR="00486097" w:rsidRDefault="00486097" w:rsidP="00C41528"/>
    <w:p w14:paraId="0743DE51" w14:textId="32C5FC36" w:rsidR="00486097" w:rsidRPr="00286670" w:rsidRDefault="00384F5E" w:rsidP="00C41528">
      <w:del w:id="0" w:author="Melcher, Jennifer Anne (Jenny)" w:date="2021-07-06T10:37:00Z">
        <w:r w:rsidDel="00C73A04">
          <w:delText>In this manuscript/</w:delText>
        </w:r>
      </w:del>
      <w:ins w:id="1" w:author="Melcher, Jennifer Anne (Jenny)" w:date="2021-07-06T10:37:00Z">
        <w:r w:rsidR="00C73A04">
          <w:t xml:space="preserve">This </w:t>
        </w:r>
      </w:ins>
      <w:r>
        <w:t xml:space="preserve">report, </w:t>
      </w:r>
      <w:del w:id="2" w:author="Melcher, Jennifer Anne (Jenny)" w:date="2021-07-06T10:37:00Z">
        <w:r w:rsidDel="00C73A04">
          <w:delText>we use</w:delText>
        </w:r>
      </w:del>
      <w:ins w:id="3" w:author="Melcher, Jennifer Anne (Jenny)" w:date="2021-07-07T12:12:00Z">
        <w:r w:rsidR="000234D9">
          <w:t>analyzes</w:t>
        </w:r>
      </w:ins>
      <w:r>
        <w:t xml:space="preserve"> </w:t>
      </w:r>
      <w:r w:rsidRPr="00384F5E">
        <w:rPr>
          <w:i/>
          <w:iCs/>
        </w:rPr>
        <w:t>active</w:t>
      </w:r>
      <w:r>
        <w:t xml:space="preserve"> data that consists of symptoms scores collected via self-reported </w:t>
      </w:r>
      <w:ins w:id="4" w:author="Melcher, Jennifer Anne (Jenny)" w:date="2021-07-06T10:40:00Z">
        <w:r w:rsidR="00C73A04">
          <w:t>ecological momentary assessment (EMA)</w:t>
        </w:r>
      </w:ins>
      <w:ins w:id="5" w:author="Melcher, Jennifer Anne (Jenny)" w:date="2021-07-06T10:41:00Z">
        <w:r w:rsidR="00C73A04">
          <w:t xml:space="preserve"> </w:t>
        </w:r>
      </w:ins>
      <w:r>
        <w:t xml:space="preserve">surveys and </w:t>
      </w:r>
      <w:r w:rsidRPr="00384F5E">
        <w:rPr>
          <w:i/>
          <w:iCs/>
        </w:rPr>
        <w:t>passive</w:t>
      </w:r>
      <w:r>
        <w:t xml:space="preserve"> background data collected via sensors located on the smartphone devices for patients </w:t>
      </w:r>
      <w:del w:id="6" w:author="Melcher, Jennifer Anne (Jenny)" w:date="2021-07-06T10:37:00Z">
        <w:r w:rsidRPr="00C73A04" w:rsidDel="00C73A04">
          <w:rPr>
            <w:color w:val="000000" w:themeColor="text1"/>
            <w:rPrChange w:id="7" w:author="Melcher, Jennifer Anne (Jenny)" w:date="2021-07-06T10:38:00Z">
              <w:rPr/>
            </w:rPrChange>
          </w:rPr>
          <w:delText xml:space="preserve">who have </w:delText>
        </w:r>
        <w:r w:rsidRPr="00C73A04" w:rsidDel="00C73A04">
          <w:rPr>
            <w:color w:val="000000" w:themeColor="text1"/>
            <w:rPrChange w:id="8" w:author="Melcher, Jennifer Anne (Jenny)" w:date="2021-07-06T10:38:00Z">
              <w:rPr>
                <w:b/>
                <w:bCs/>
                <w:color w:val="385623" w:themeColor="accent6" w:themeShade="80"/>
              </w:rPr>
            </w:rPrChange>
          </w:rPr>
          <w:delText xml:space="preserve">been diagnosed </w:delText>
        </w:r>
      </w:del>
      <w:r w:rsidRPr="00C73A04">
        <w:rPr>
          <w:color w:val="000000" w:themeColor="text1"/>
          <w:rPrChange w:id="9" w:author="Melcher, Jennifer Anne (Jenny)" w:date="2021-07-06T10:38:00Z">
            <w:rPr>
              <w:b/>
              <w:bCs/>
              <w:color w:val="385623" w:themeColor="accent6" w:themeShade="80"/>
            </w:rPr>
          </w:rPrChange>
        </w:rPr>
        <w:t>with</w:t>
      </w:r>
      <w:ins w:id="10" w:author="Melcher, Jennifer Anne (Jenny)" w:date="2021-07-06T10:37:00Z">
        <w:r w:rsidR="00C73A04" w:rsidRPr="00C73A04">
          <w:rPr>
            <w:color w:val="000000" w:themeColor="text1"/>
            <w:rPrChange w:id="11" w:author="Melcher, Jennifer Anne (Jenny)" w:date="2021-07-06T10:38:00Z">
              <w:rPr>
                <w:b/>
                <w:bCs/>
                <w:color w:val="385623" w:themeColor="accent6" w:themeShade="80"/>
              </w:rPr>
            </w:rPrChange>
          </w:rPr>
          <w:t xml:space="preserve"> a diagnosis of</w:t>
        </w:r>
      </w:ins>
      <w:r w:rsidRPr="00C73A04">
        <w:rPr>
          <w:color w:val="000000" w:themeColor="text1"/>
          <w:rPrChange w:id="12" w:author="Melcher, Jennifer Anne (Jenny)" w:date="2021-07-06T10:38:00Z">
            <w:rPr>
              <w:b/>
              <w:bCs/>
              <w:color w:val="385623" w:themeColor="accent6" w:themeShade="80"/>
            </w:rPr>
          </w:rPrChange>
        </w:rPr>
        <w:t xml:space="preserve"> schizophrenia</w:t>
      </w:r>
      <w:r>
        <w:t xml:space="preserve">. The self-reported symptom scores </w:t>
      </w:r>
      <w:ins w:id="13" w:author="Melcher, Jennifer Anne (Jenny)" w:date="2021-07-06T10:39:00Z">
        <w:r w:rsidR="00C73A04">
          <w:t xml:space="preserve">on </w:t>
        </w:r>
      </w:ins>
      <w:ins w:id="14" w:author="Melcher, Jennifer Anne (Jenny)" w:date="2021-07-06T10:41:00Z">
        <w:r w:rsidR="00C73A04">
          <w:t>EMA</w:t>
        </w:r>
      </w:ins>
      <w:ins w:id="15" w:author="Melcher, Jennifer Anne (Jenny)" w:date="2021-07-06T10:39:00Z">
        <w:r w:rsidR="00C73A04">
          <w:t xml:space="preserve"> </w:t>
        </w:r>
      </w:ins>
      <w:ins w:id="16" w:author="Melcher, Jennifer Anne (Jenny)" w:date="2021-07-06T10:41:00Z">
        <w:r w:rsidR="00C73A04">
          <w:t>surveys</w:t>
        </w:r>
      </w:ins>
      <w:ins w:id="17" w:author="Melcher, Jennifer Anne (Jenny)" w:date="2021-07-06T10:39:00Z">
        <w:r w:rsidR="00C73A04">
          <w:t xml:space="preserve"> within an app </w:t>
        </w:r>
      </w:ins>
      <w:del w:id="18" w:author="Melcher, Jennifer Anne (Jenny)" w:date="2021-07-06T10:45:00Z">
        <w:r w:rsidDel="00B90301">
          <w:delText xml:space="preserve">are </w:delText>
        </w:r>
      </w:del>
      <w:ins w:id="19" w:author="Melcher, Jennifer Anne (Jenny)" w:date="2021-07-06T10:45:00Z">
        <w:r w:rsidR="00B90301">
          <w:t xml:space="preserve">were </w:t>
        </w:r>
      </w:ins>
      <w:r>
        <w:t xml:space="preserve">highly correlated with </w:t>
      </w:r>
      <w:del w:id="20" w:author="Melcher, Jennifer Anne (Jenny)" w:date="2021-07-06T10:38:00Z">
        <w:r w:rsidDel="00C73A04">
          <w:delText xml:space="preserve">symptom(?) </w:delText>
        </w:r>
      </w:del>
      <w:r>
        <w:t xml:space="preserve">scores </w:t>
      </w:r>
      <w:ins w:id="21" w:author="Melcher, Jennifer Anne (Jenny)" w:date="2021-07-06T10:38:00Z">
        <w:r w:rsidR="00C73A04">
          <w:t xml:space="preserve">on gold standard clinical assessments </w:t>
        </w:r>
      </w:ins>
      <w:r>
        <w:t xml:space="preserve">administered during </w:t>
      </w:r>
      <w:del w:id="22" w:author="Melcher, Jennifer Anne (Jenny)" w:date="2021-07-06T10:38:00Z">
        <w:r w:rsidDel="00C73A04">
          <w:delText xml:space="preserve">clinician </w:delText>
        </w:r>
      </w:del>
      <w:r>
        <w:t xml:space="preserve">visits, thus indicating the reliability of these </w:t>
      </w:r>
      <w:ins w:id="23" w:author="Melcher, Jennifer Anne (Jenny)" w:date="2021-07-06T10:41:00Z">
        <w:r w:rsidR="00C73A04">
          <w:t xml:space="preserve">EMA </w:t>
        </w:r>
      </w:ins>
      <w:r>
        <w:t xml:space="preserve">self-reports. </w:t>
      </w:r>
      <w:del w:id="24" w:author="Melcher, Jennifer Anne (Jenny)" w:date="2021-07-06T10:41:00Z">
        <w:r w:rsidR="00486097" w:rsidDel="00C73A04">
          <w:delText xml:space="preserve">We </w:delText>
        </w:r>
        <w:r w:rsidDel="00C73A04">
          <w:delText>then</w:delText>
        </w:r>
      </w:del>
      <w:ins w:id="25" w:author="Melcher, Jennifer Anne (Jenny)" w:date="2021-07-06T10:41:00Z">
        <w:r w:rsidR="00C73A04">
          <w:t>This report also</w:t>
        </w:r>
      </w:ins>
      <w:r>
        <w:t xml:space="preserve"> investigate</w:t>
      </w:r>
      <w:ins w:id="26" w:author="Melcher, Jennifer Anne (Jenny)" w:date="2021-07-06T10:46:00Z">
        <w:r w:rsidR="00B90301">
          <w:t>d</w:t>
        </w:r>
      </w:ins>
      <w:r w:rsidR="00486097">
        <w:t xml:space="preserve"> </w:t>
      </w:r>
      <w:r>
        <w:t>whether the correlation in the various</w:t>
      </w:r>
      <w:r w:rsidR="00486097">
        <w:t xml:space="preserve"> symptoms </w:t>
      </w:r>
      <w:del w:id="27" w:author="Melcher, Jennifer Anne (Jenny)" w:date="2021-07-06T10:46:00Z">
        <w:r w:rsidDel="00B90301">
          <w:delText xml:space="preserve">are </w:delText>
        </w:r>
      </w:del>
      <w:ins w:id="28" w:author="Melcher, Jennifer Anne (Jenny)" w:date="2021-07-06T10:46:00Z">
        <w:r w:rsidR="00B90301">
          <w:t xml:space="preserve">were </w:t>
        </w:r>
      </w:ins>
      <w:r>
        <w:t xml:space="preserve">driven by inter- or intra-individual differences in individuals. </w:t>
      </w:r>
      <w:del w:id="29" w:author="Melcher, Jennifer Anne (Jenny)" w:date="2021-07-06T10:41:00Z">
        <w:r w:rsidDel="00C73A04">
          <w:delText xml:space="preserve">Our </w:delText>
        </w:r>
      </w:del>
      <w:ins w:id="30" w:author="Melcher, Jennifer Anne (Jenny)" w:date="2021-07-06T10:41:00Z">
        <w:r w:rsidR="00C73A04">
          <w:t xml:space="preserve">The </w:t>
        </w:r>
      </w:ins>
      <w:r>
        <w:t>analysis show</w:t>
      </w:r>
      <w:ins w:id="31" w:author="Melcher, Jennifer Anne (Jenny)" w:date="2021-07-06T10:46:00Z">
        <w:r w:rsidR="00B90301">
          <w:t>ed</w:t>
        </w:r>
      </w:ins>
      <w:r>
        <w:t xml:space="preserve"> that the inter-individual differences account for a much larger proportion of the correlations in symptoms than intra-individual differences. Lastly, </w:t>
      </w:r>
      <w:del w:id="32" w:author="Melcher, Jennifer Anne (Jenny)" w:date="2021-07-06T10:41:00Z">
        <w:r w:rsidDel="00C73A04">
          <w:delText>we determine</w:delText>
        </w:r>
      </w:del>
      <w:ins w:id="33" w:author="Melcher, Jennifer Anne (Jenny)" w:date="2021-07-06T10:41:00Z">
        <w:r w:rsidR="00C73A04">
          <w:t>the</w:t>
        </w:r>
      </w:ins>
      <w:r>
        <w:t xml:space="preserve"> </w:t>
      </w:r>
      <w:r w:rsidR="006B0CF4">
        <w:t xml:space="preserve">effect of geo-location </w:t>
      </w:r>
      <w:r w:rsidR="006B0CF4">
        <w:lastRenderedPageBreak/>
        <w:t xml:space="preserve">(home vs not at home) on average self-reported symptoms </w:t>
      </w:r>
      <w:ins w:id="34" w:author="Melcher, Jennifer Anne (Jenny)" w:date="2021-07-06T10:42:00Z">
        <w:r w:rsidR="00C73A04">
          <w:t xml:space="preserve">was determined </w:t>
        </w:r>
      </w:ins>
      <w:r w:rsidR="006B0CF4">
        <w:t xml:space="preserve">and </w:t>
      </w:r>
      <w:ins w:id="35" w:author="Melcher, Jennifer Anne (Jenny)" w:date="2021-07-06T10:42:00Z">
        <w:r w:rsidR="00C73A04">
          <w:t xml:space="preserve">it was </w:t>
        </w:r>
      </w:ins>
      <w:r w:rsidR="006B0CF4">
        <w:t>observe</w:t>
      </w:r>
      <w:ins w:id="36" w:author="Melcher, Jennifer Anne (Jenny)" w:date="2021-07-06T10:42:00Z">
        <w:r w:rsidR="00C73A04">
          <w:t>d</w:t>
        </w:r>
      </w:ins>
      <w:r w:rsidR="006B0CF4">
        <w:t xml:space="preserve"> that some symptoms are worse when surveys are taken at home, compared to not at home. </w:t>
      </w:r>
      <w:ins w:id="37" w:author="Melcher, Jennifer Anne (Jenny)" w:date="2021-07-06T10:45:00Z">
        <w:r w:rsidR="00B90301">
          <w:t xml:space="preserve">Correlations </w:t>
        </w:r>
      </w:ins>
      <w:r w:rsidR="00486097">
        <w:t>were 1) driven by inter vs intra individual differences around self-reported outcome and 2) the influence of environmental factors, specifically home time, around self-reported symptoms</w:t>
      </w:r>
    </w:p>
    <w:p w14:paraId="26C767E0" w14:textId="1DDCC8E0" w:rsidR="00C41528" w:rsidRPr="00286670" w:rsidRDefault="00C41528" w:rsidP="00C41528"/>
    <w:p w14:paraId="78A0F7EF" w14:textId="7AAEF002" w:rsidR="00C41528" w:rsidRDefault="00286670" w:rsidP="00C41528">
      <w:pPr>
        <w:pStyle w:val="NormalWeb"/>
        <w:rPr>
          <w:b/>
          <w:bCs/>
        </w:rPr>
      </w:pPr>
      <w:commentRangeStart w:id="38"/>
      <w:r w:rsidRPr="00286670">
        <w:rPr>
          <w:b/>
          <w:bCs/>
        </w:rPr>
        <w:t>Methods</w:t>
      </w:r>
      <w:commentRangeEnd w:id="38"/>
      <w:r w:rsidR="003C3882">
        <w:rPr>
          <w:rStyle w:val="CommentReference"/>
        </w:rPr>
        <w:commentReference w:id="38"/>
      </w:r>
      <w:r w:rsidRPr="00286670">
        <w:rPr>
          <w:b/>
          <w:bCs/>
        </w:rPr>
        <w:t>:</w:t>
      </w:r>
    </w:p>
    <w:p w14:paraId="6A64363A" w14:textId="5E4E5D36" w:rsidR="00486097" w:rsidRPr="00A74419" w:rsidRDefault="00A20B3B" w:rsidP="00486097">
      <w:pPr>
        <w:pStyle w:val="NormalWeb"/>
        <w:tabs>
          <w:tab w:val="left" w:pos="1222"/>
        </w:tabs>
        <w:rPr>
          <w:color w:val="000000" w:themeColor="text1"/>
          <w:u w:val="single"/>
        </w:rPr>
      </w:pPr>
      <w:r w:rsidRPr="00A74419">
        <w:rPr>
          <w:color w:val="000000" w:themeColor="text1"/>
          <w:u w:val="single"/>
        </w:rPr>
        <w:t>Data collection platforms</w:t>
      </w:r>
    </w:p>
    <w:p w14:paraId="7F5AD055" w14:textId="2E0FBE57" w:rsidR="0031444C" w:rsidRPr="00A74419" w:rsidRDefault="0031444C" w:rsidP="00486097">
      <w:pPr>
        <w:pStyle w:val="NormalWeb"/>
        <w:tabs>
          <w:tab w:val="left" w:pos="1222"/>
        </w:tabs>
        <w:rPr>
          <w:color w:val="000000" w:themeColor="text1"/>
        </w:rPr>
      </w:pPr>
      <w:r w:rsidRPr="00A74419">
        <w:rPr>
          <w:color w:val="000000" w:themeColor="text1"/>
        </w:rPr>
        <w:t xml:space="preserve">In this study, two types of data were collected </w:t>
      </w:r>
      <w:r w:rsidR="00510844" w:rsidRPr="00A74419">
        <w:rPr>
          <w:color w:val="000000" w:themeColor="text1"/>
        </w:rPr>
        <w:t xml:space="preserve">using smartphones </w:t>
      </w:r>
      <w:r w:rsidRPr="00A74419">
        <w:rPr>
          <w:color w:val="000000" w:themeColor="text1"/>
        </w:rPr>
        <w:t>– user-reported or active data and sensor-reported or passive data.</w:t>
      </w:r>
      <w:r w:rsidR="00204FB2" w:rsidRPr="00A74419">
        <w:rPr>
          <w:color w:val="000000" w:themeColor="text1"/>
        </w:rPr>
        <w:t xml:space="preserve"> </w:t>
      </w:r>
      <w:r w:rsidR="00F9754C" w:rsidRPr="00A74419">
        <w:rPr>
          <w:rFonts w:ascii="Calibri" w:hAnsi="Calibri" w:cs="Calibri"/>
          <w:color w:val="000000" w:themeColor="text1"/>
        </w:rPr>
        <w:t>﻿</w:t>
      </w:r>
      <w:r w:rsidR="00F9754C" w:rsidRPr="00A74419">
        <w:rPr>
          <w:color w:val="000000" w:themeColor="text1"/>
        </w:rPr>
        <w:t xml:space="preserve">Active data is self-reported responses to </w:t>
      </w:r>
      <w:r w:rsidR="00510844" w:rsidRPr="00A74419">
        <w:rPr>
          <w:color w:val="000000" w:themeColor="text1"/>
        </w:rPr>
        <w:t xml:space="preserve">the </w:t>
      </w:r>
      <w:ins w:id="39" w:author="Melcher, Jennifer Anne (Jenny)" w:date="2021-07-06T10:47:00Z">
        <w:r w:rsidR="00B90301">
          <w:rPr>
            <w:color w:val="000000" w:themeColor="text1"/>
          </w:rPr>
          <w:t xml:space="preserve">ecological momentary assessment (EMA) </w:t>
        </w:r>
      </w:ins>
      <w:r w:rsidR="00F9754C" w:rsidRPr="00A74419">
        <w:rPr>
          <w:color w:val="000000" w:themeColor="text1"/>
        </w:rPr>
        <w:t xml:space="preserve">survey questions shown in Table </w:t>
      </w:r>
      <w:r w:rsidR="00A06242" w:rsidRPr="00A74419">
        <w:rPr>
          <w:color w:val="000000" w:themeColor="text1"/>
        </w:rPr>
        <w:t>1</w:t>
      </w:r>
      <w:r w:rsidR="00F9754C" w:rsidRPr="00A74419">
        <w:rPr>
          <w:color w:val="000000" w:themeColor="text1"/>
        </w:rPr>
        <w:t xml:space="preserve">. </w:t>
      </w:r>
      <w:r w:rsidR="00713CC8" w:rsidRPr="00A74419">
        <w:rPr>
          <w:color w:val="000000" w:themeColor="text1"/>
        </w:rPr>
        <w:t>S</w:t>
      </w:r>
      <w:r w:rsidR="00F9754C" w:rsidRPr="00A74419">
        <w:rPr>
          <w:color w:val="000000" w:themeColor="text1"/>
        </w:rPr>
        <w:t xml:space="preserve">cores of </w:t>
      </w:r>
      <w:r w:rsidR="00A06242" w:rsidRPr="00A74419">
        <w:rPr>
          <w:color w:val="000000" w:themeColor="text1"/>
        </w:rPr>
        <w:t>moods</w:t>
      </w:r>
      <w:r w:rsidR="00F9754C" w:rsidRPr="00A74419">
        <w:rPr>
          <w:color w:val="000000" w:themeColor="text1"/>
        </w:rPr>
        <w:t xml:space="preserve">, anxiety, sleep, psychosis, social positive and social negative </w:t>
      </w:r>
      <w:r w:rsidR="00713CC8" w:rsidRPr="00A74419">
        <w:rPr>
          <w:color w:val="000000" w:themeColor="text1"/>
        </w:rPr>
        <w:t xml:space="preserve">symptoms </w:t>
      </w:r>
      <w:r w:rsidR="00510844" w:rsidRPr="00A74419">
        <w:rPr>
          <w:color w:val="000000" w:themeColor="text1"/>
        </w:rPr>
        <w:t xml:space="preserve">were calculated by adding or averaging the responses to all questions of a certain type. Passive data </w:t>
      </w:r>
      <w:r w:rsidR="00934F10" w:rsidRPr="00A74419">
        <w:rPr>
          <w:color w:val="000000" w:themeColor="text1"/>
        </w:rPr>
        <w:t>consists of</w:t>
      </w:r>
      <w:r w:rsidR="00510844" w:rsidRPr="00A74419">
        <w:rPr>
          <w:color w:val="000000" w:themeColor="text1"/>
        </w:rPr>
        <w:t xml:space="preserve"> </w:t>
      </w:r>
      <w:r w:rsidR="001F65C9" w:rsidRPr="00A74419">
        <w:rPr>
          <w:color w:val="000000" w:themeColor="text1"/>
        </w:rPr>
        <w:t xml:space="preserve">background data </w:t>
      </w:r>
      <w:r w:rsidR="00510844" w:rsidRPr="00A74419">
        <w:rPr>
          <w:color w:val="000000" w:themeColor="text1"/>
        </w:rPr>
        <w:t xml:space="preserve">collected using sensors </w:t>
      </w:r>
      <w:r w:rsidR="001F65C9" w:rsidRPr="00A74419">
        <w:rPr>
          <w:color w:val="000000" w:themeColor="text1"/>
        </w:rPr>
        <w:t xml:space="preserve">(e.g., GPS, accelerometer, screen time, call and text logs) </w:t>
      </w:r>
      <w:r w:rsidR="00510844" w:rsidRPr="00A74419">
        <w:rPr>
          <w:color w:val="000000" w:themeColor="text1"/>
        </w:rPr>
        <w:t xml:space="preserve">on </w:t>
      </w:r>
      <w:r w:rsidR="001F65C9" w:rsidRPr="00A74419">
        <w:rPr>
          <w:color w:val="000000" w:themeColor="text1"/>
        </w:rPr>
        <w:t xml:space="preserve">the smartphone with no user involvement. A research application called mindLAMP </w:t>
      </w:r>
      <w:r w:rsidR="0061616A" w:rsidRPr="00A74419">
        <w:rPr>
          <w:color w:val="000000" w:themeColor="text1"/>
        </w:rPr>
        <w:t>was installed on participants’ smartphones as part of an Institutional Review Board-approved study (</w:t>
      </w:r>
      <w:ins w:id="40" w:author="Melcher, Jennifer Anne (Jenny)" w:date="2021-07-06T10:48:00Z">
        <w:r w:rsidR="00B90301" w:rsidRPr="00B90301">
          <w:rPr>
            <w:rFonts w:cs="Arial"/>
            <w:rPrChange w:id="41" w:author="Melcher, Jennifer Anne (Jenny)" w:date="2021-07-06T10:48:00Z">
              <w:rPr>
                <w:rFonts w:cs="Arial"/>
                <w:sz w:val="20"/>
              </w:rPr>
            </w:rPrChange>
          </w:rPr>
          <w:t>2017P-000359</w:t>
        </w:r>
      </w:ins>
      <w:del w:id="42" w:author="Melcher, Jennifer Anne (Jenny)" w:date="2021-07-06T10:48:00Z">
        <w:r w:rsidR="0061616A" w:rsidRPr="00A74419" w:rsidDel="00B90301">
          <w:rPr>
            <w:color w:val="FF0000"/>
          </w:rPr>
          <w:delText>xx</w:delText>
        </w:r>
      </w:del>
      <w:r w:rsidR="0061616A" w:rsidRPr="00A74419">
        <w:rPr>
          <w:color w:val="000000" w:themeColor="text1"/>
        </w:rPr>
        <w:t>)</w:t>
      </w:r>
      <w:r w:rsidR="00F66CC0" w:rsidRPr="00A74419">
        <w:rPr>
          <w:color w:val="000000" w:themeColor="text1"/>
        </w:rPr>
        <w:t xml:space="preserve">, wherein the surveys were </w:t>
      </w:r>
      <w:r w:rsidR="001737A4" w:rsidRPr="00A74419">
        <w:rPr>
          <w:color w:val="000000" w:themeColor="text1"/>
        </w:rPr>
        <w:t>given,</w:t>
      </w:r>
      <w:r w:rsidR="00F66CC0" w:rsidRPr="00A74419">
        <w:rPr>
          <w:color w:val="000000" w:themeColor="text1"/>
        </w:rPr>
        <w:t xml:space="preserve"> and passive data was reported.</w:t>
      </w:r>
    </w:p>
    <w:p w14:paraId="44CCA8B1" w14:textId="23342092" w:rsidR="00A20B3B" w:rsidRPr="009856D2" w:rsidRDefault="00A20B3B" w:rsidP="00486097">
      <w:pPr>
        <w:pStyle w:val="NormalWeb"/>
        <w:tabs>
          <w:tab w:val="left" w:pos="1222"/>
        </w:tabs>
        <w:rPr>
          <w:color w:val="000000" w:themeColor="text1"/>
          <w:u w:val="single"/>
        </w:rPr>
      </w:pPr>
      <w:r w:rsidRPr="009856D2">
        <w:rPr>
          <w:color w:val="000000" w:themeColor="text1"/>
          <w:u w:val="single"/>
        </w:rPr>
        <w:t>Participants and data collection protocol</w:t>
      </w:r>
    </w:p>
    <w:p w14:paraId="21D23DBC" w14:textId="1D4A640E" w:rsidR="00065FD4" w:rsidRPr="009856D2" w:rsidRDefault="00EC66A4" w:rsidP="00486097">
      <w:pPr>
        <w:pStyle w:val="NormalWeb"/>
        <w:tabs>
          <w:tab w:val="left" w:pos="1222"/>
        </w:tabs>
        <w:rPr>
          <w:color w:val="000000" w:themeColor="text1"/>
        </w:rPr>
      </w:pPr>
      <w:r w:rsidRPr="009856D2">
        <w:rPr>
          <w:color w:val="000000" w:themeColor="text1"/>
        </w:rPr>
        <w:t xml:space="preserve">A total of </w:t>
      </w:r>
      <w:r w:rsidR="00934F10" w:rsidRPr="009856D2">
        <w:rPr>
          <w:color w:val="000000" w:themeColor="text1"/>
        </w:rPr>
        <w:t>86</w:t>
      </w:r>
      <w:r w:rsidRPr="009856D2">
        <w:rPr>
          <w:color w:val="000000" w:themeColor="text1"/>
        </w:rPr>
        <w:t xml:space="preserve"> p</w:t>
      </w:r>
      <w:r w:rsidR="00AD3F87" w:rsidRPr="009856D2">
        <w:rPr>
          <w:color w:val="000000" w:themeColor="text1"/>
        </w:rPr>
        <w:t xml:space="preserve">atients (&gt;=18 </w:t>
      </w:r>
      <w:r w:rsidR="00F100CC" w:rsidRPr="009856D2">
        <w:rPr>
          <w:color w:val="000000" w:themeColor="text1"/>
        </w:rPr>
        <w:t>years old</w:t>
      </w:r>
      <w:r w:rsidR="00AD3F87" w:rsidRPr="009856D2">
        <w:rPr>
          <w:color w:val="000000" w:themeColor="text1"/>
        </w:rPr>
        <w:t xml:space="preserve">) </w:t>
      </w:r>
      <w:r w:rsidRPr="009856D2">
        <w:rPr>
          <w:color w:val="000000" w:themeColor="text1"/>
        </w:rPr>
        <w:t>with</w:t>
      </w:r>
      <w:r w:rsidR="00AD3F87" w:rsidRPr="009856D2">
        <w:rPr>
          <w:color w:val="000000" w:themeColor="text1"/>
        </w:rPr>
        <w:t xml:space="preserve"> a diagnosis of schizophrenia (SZ) or schizoaffective disorder were recruited from the Greater Boston Area</w:t>
      </w:r>
      <w:r w:rsidR="00934F10" w:rsidRPr="009856D2">
        <w:rPr>
          <w:color w:val="000000" w:themeColor="text1"/>
        </w:rPr>
        <w:t xml:space="preserve"> </w:t>
      </w:r>
      <w:r w:rsidRPr="009856D2">
        <w:rPr>
          <w:color w:val="000000" w:themeColor="text1"/>
        </w:rPr>
        <w:t>from dat</w:t>
      </w:r>
      <w:r w:rsidRPr="000234D9">
        <w:rPr>
          <w:color w:val="000000" w:themeColor="text1"/>
        </w:rPr>
        <w:t xml:space="preserve">e </w:t>
      </w:r>
      <w:commentRangeStart w:id="43"/>
      <w:del w:id="44" w:author="Melcher, Jennifer Anne (Jenny)" w:date="2021-07-07T12:13:00Z">
        <w:r w:rsidRPr="000234D9" w:rsidDel="000234D9">
          <w:rPr>
            <w:color w:val="000000" w:themeColor="text1"/>
            <w:rPrChange w:id="45" w:author="Melcher, Jennifer Anne (Jenny)" w:date="2021-07-07T12:13:00Z">
              <w:rPr>
                <w:color w:val="FF0000"/>
              </w:rPr>
            </w:rPrChange>
          </w:rPr>
          <w:delText xml:space="preserve">xx </w:delText>
        </w:r>
      </w:del>
      <w:ins w:id="46" w:author="Melcher, Jennifer Anne (Jenny)" w:date="2021-07-07T12:13:00Z">
        <w:r w:rsidR="000234D9" w:rsidRPr="000234D9">
          <w:rPr>
            <w:color w:val="000000" w:themeColor="text1"/>
            <w:rPrChange w:id="47" w:author="Melcher, Jennifer Anne (Jenny)" w:date="2021-07-07T12:13:00Z">
              <w:rPr>
                <w:color w:val="FF0000"/>
              </w:rPr>
            </w:rPrChange>
          </w:rPr>
          <w:t xml:space="preserve">August 2019 </w:t>
        </w:r>
      </w:ins>
      <w:r w:rsidRPr="000234D9">
        <w:rPr>
          <w:color w:val="000000" w:themeColor="text1"/>
          <w:rPrChange w:id="48" w:author="Melcher, Jennifer Anne (Jenny)" w:date="2021-07-07T12:13:00Z">
            <w:rPr>
              <w:color w:val="FF0000"/>
            </w:rPr>
          </w:rPrChange>
        </w:rPr>
        <w:t xml:space="preserve">to date </w:t>
      </w:r>
      <w:del w:id="49" w:author="Melcher, Jennifer Anne (Jenny)" w:date="2021-07-07T12:13:00Z">
        <w:r w:rsidRPr="000234D9" w:rsidDel="000234D9">
          <w:rPr>
            <w:color w:val="000000" w:themeColor="text1"/>
            <w:rPrChange w:id="50" w:author="Melcher, Jennifer Anne (Jenny)" w:date="2021-07-07T12:13:00Z">
              <w:rPr>
                <w:color w:val="FF0000"/>
              </w:rPr>
            </w:rPrChange>
          </w:rPr>
          <w:delText>xx</w:delText>
        </w:r>
        <w:r w:rsidR="00563015" w:rsidRPr="000234D9" w:rsidDel="000234D9">
          <w:rPr>
            <w:color w:val="000000" w:themeColor="text1"/>
            <w:rPrChange w:id="51" w:author="Melcher, Jennifer Anne (Jenny)" w:date="2021-07-07T12:13:00Z">
              <w:rPr>
                <w:color w:val="FF0000"/>
              </w:rPr>
            </w:rPrChange>
          </w:rPr>
          <w:delText xml:space="preserve"> </w:delText>
        </w:r>
      </w:del>
      <w:commentRangeEnd w:id="43"/>
      <w:ins w:id="52" w:author="Melcher, Jennifer Anne (Jenny)" w:date="2021-07-07T12:13:00Z">
        <w:r w:rsidR="000234D9" w:rsidRPr="000234D9">
          <w:rPr>
            <w:color w:val="000000" w:themeColor="text1"/>
            <w:rPrChange w:id="53" w:author="Melcher, Jennifer Anne (Jenny)" w:date="2021-07-07T12:13:00Z">
              <w:rPr>
                <w:color w:val="FF0000"/>
              </w:rPr>
            </w:rPrChange>
          </w:rPr>
          <w:t xml:space="preserve">May 2021 </w:t>
        </w:r>
      </w:ins>
      <w:r w:rsidR="00B90301" w:rsidRPr="000234D9">
        <w:rPr>
          <w:rStyle w:val="CommentReference"/>
          <w:color w:val="000000" w:themeColor="text1"/>
          <w:rPrChange w:id="54" w:author="Melcher, Jennifer Anne (Jenny)" w:date="2021-07-07T12:13:00Z">
            <w:rPr>
              <w:rStyle w:val="CommentReference"/>
            </w:rPr>
          </w:rPrChange>
        </w:rPr>
        <w:commentReference w:id="43"/>
      </w:r>
      <w:r w:rsidR="00563015" w:rsidRPr="009856D2">
        <w:rPr>
          <w:color w:val="000000" w:themeColor="text1"/>
        </w:rPr>
        <w:t xml:space="preserve">(demographics in Table </w:t>
      </w:r>
      <w:del w:id="55" w:author="Melcher, Jennifer Anne (Jenny)" w:date="2021-07-07T12:14:00Z">
        <w:r w:rsidR="00563015" w:rsidRPr="009856D2" w:rsidDel="000234D9">
          <w:rPr>
            <w:color w:val="FF0000"/>
          </w:rPr>
          <w:delText>xx</w:delText>
        </w:r>
      </w:del>
      <w:ins w:id="56" w:author="Melcher, Jennifer Anne (Jenny)" w:date="2021-07-07T12:14:00Z">
        <w:r w:rsidR="000234D9">
          <w:rPr>
            <w:color w:val="FF0000"/>
          </w:rPr>
          <w:t>2</w:t>
        </w:r>
      </w:ins>
      <w:r w:rsidR="00563015" w:rsidRPr="009856D2">
        <w:rPr>
          <w:color w:val="000000" w:themeColor="text1"/>
        </w:rPr>
        <w:t>)</w:t>
      </w:r>
      <w:r w:rsidRPr="009856D2">
        <w:rPr>
          <w:color w:val="000000" w:themeColor="text1"/>
        </w:rPr>
        <w:t xml:space="preserve">. </w:t>
      </w:r>
      <w:r w:rsidR="0011289E" w:rsidRPr="009856D2">
        <w:rPr>
          <w:color w:val="000000" w:themeColor="text1"/>
        </w:rPr>
        <w:t>Active and passive d</w:t>
      </w:r>
      <w:r w:rsidR="000E32AD" w:rsidRPr="009856D2">
        <w:rPr>
          <w:color w:val="000000" w:themeColor="text1"/>
        </w:rPr>
        <w:t xml:space="preserve">ata was collected </w:t>
      </w:r>
      <w:r w:rsidR="0011289E" w:rsidRPr="009856D2">
        <w:rPr>
          <w:color w:val="000000" w:themeColor="text1"/>
        </w:rPr>
        <w:t xml:space="preserve">via the mindLAMP application </w:t>
      </w:r>
      <w:r w:rsidR="000E32AD" w:rsidRPr="009856D2">
        <w:rPr>
          <w:color w:val="000000" w:themeColor="text1"/>
        </w:rPr>
        <w:t xml:space="preserve">over this period and </w:t>
      </w:r>
      <w:r w:rsidR="000E32AD" w:rsidRPr="000234D9">
        <w:rPr>
          <w:color w:val="000000" w:themeColor="text1"/>
        </w:rPr>
        <w:t>through 5 clinical visits</w:t>
      </w:r>
      <w:r w:rsidR="000E32AD" w:rsidRPr="00F33E04">
        <w:rPr>
          <w:color w:val="000000" w:themeColor="text1"/>
        </w:rPr>
        <w:t>,</w:t>
      </w:r>
      <w:r w:rsidR="000E32AD" w:rsidRPr="009856D2">
        <w:rPr>
          <w:color w:val="000000" w:themeColor="text1"/>
        </w:rPr>
        <w:t xml:space="preserve"> either online or in-person</w:t>
      </w:r>
      <w:r w:rsidR="0011289E" w:rsidRPr="009856D2">
        <w:rPr>
          <w:color w:val="000000" w:themeColor="text1"/>
        </w:rPr>
        <w:t>. The clinical visits</w:t>
      </w:r>
      <w:r w:rsidR="001737A4" w:rsidRPr="009856D2">
        <w:rPr>
          <w:color w:val="000000" w:themeColor="text1"/>
        </w:rPr>
        <w:t xml:space="preserve"> were spread out uniformly over the data collection period.</w:t>
      </w:r>
    </w:p>
    <w:p w14:paraId="284AEE98" w14:textId="2FFB7C16" w:rsidR="00F902F3" w:rsidRPr="009856D2" w:rsidRDefault="00F902F3" w:rsidP="00486097">
      <w:pPr>
        <w:pStyle w:val="NormalWeb"/>
        <w:tabs>
          <w:tab w:val="left" w:pos="1222"/>
        </w:tabs>
        <w:rPr>
          <w:color w:val="000000" w:themeColor="text1"/>
        </w:rPr>
      </w:pPr>
      <w:r w:rsidRPr="009856D2">
        <w:rPr>
          <w:color w:val="000000" w:themeColor="text1"/>
        </w:rPr>
        <w:t>During the data collection period, participants were prompted on their smartphone to take</w:t>
      </w:r>
      <w:r w:rsidR="00AA07D4" w:rsidRPr="009856D2">
        <w:rPr>
          <w:color w:val="000000" w:themeColor="text1"/>
        </w:rPr>
        <w:t xml:space="preserve"> </w:t>
      </w:r>
      <w:r w:rsidRPr="009856D2">
        <w:rPr>
          <w:color w:val="000000" w:themeColor="text1"/>
        </w:rPr>
        <w:t>daily survey</w:t>
      </w:r>
      <w:r w:rsidR="00AA07D4" w:rsidRPr="009856D2">
        <w:rPr>
          <w:color w:val="000000" w:themeColor="text1"/>
        </w:rPr>
        <w:t>s</w:t>
      </w:r>
      <w:r w:rsidRPr="009856D2">
        <w:rPr>
          <w:color w:val="000000" w:themeColor="text1"/>
        </w:rPr>
        <w:t xml:space="preserve"> consisting of the questions in Table </w:t>
      </w:r>
      <w:r w:rsidR="00A06242" w:rsidRPr="009856D2">
        <w:rPr>
          <w:color w:val="000000" w:themeColor="text1"/>
        </w:rPr>
        <w:t>1</w:t>
      </w:r>
      <w:r w:rsidRPr="009856D2">
        <w:rPr>
          <w:color w:val="000000" w:themeColor="text1"/>
        </w:rPr>
        <w:t>.</w:t>
      </w:r>
      <w:r w:rsidR="00DE7376" w:rsidRPr="009856D2">
        <w:rPr>
          <w:color w:val="000000" w:themeColor="text1"/>
        </w:rPr>
        <w:t xml:space="preserve"> </w:t>
      </w:r>
      <w:r w:rsidRPr="009856D2">
        <w:rPr>
          <w:color w:val="000000" w:themeColor="text1"/>
        </w:rPr>
        <w:t>Simultaneously, passive data was collected through multiple sensors located on the smartphone – GPS data, accelerometer data, screen on/off and call and text logs.</w:t>
      </w:r>
      <w:ins w:id="57" w:author="Melcher, Jennifer Anne (Jenny)" w:date="2021-07-07T12:14:00Z">
        <w:r w:rsidR="000234D9">
          <w:rPr>
            <w:color w:val="000000" w:themeColor="text1"/>
          </w:rPr>
          <w:t xml:space="preserve"> </w:t>
        </w:r>
      </w:ins>
      <w:ins w:id="58" w:author="Melcher, Jennifer Anne (Jenny)" w:date="2021-07-07T12:15:00Z">
        <w:r w:rsidR="000234D9">
          <w:rPr>
            <w:color w:val="000000" w:themeColor="text1"/>
          </w:rPr>
          <w:t xml:space="preserve">At the clinical visits, participants responded to full-length clinical assessments in the presence of a clinician. </w:t>
        </w:r>
      </w:ins>
    </w:p>
    <w:p w14:paraId="7404D6A3" w14:textId="2F570333" w:rsidR="00A20B3B" w:rsidRPr="00740704" w:rsidRDefault="00A20B3B" w:rsidP="00486097">
      <w:pPr>
        <w:pStyle w:val="NormalWeb"/>
        <w:tabs>
          <w:tab w:val="left" w:pos="1222"/>
        </w:tabs>
        <w:rPr>
          <w:color w:val="000000" w:themeColor="text1"/>
          <w:u w:val="single"/>
        </w:rPr>
      </w:pPr>
      <w:r w:rsidRPr="00740704">
        <w:rPr>
          <w:color w:val="000000" w:themeColor="text1"/>
          <w:u w:val="single"/>
        </w:rPr>
        <w:t>Data quality analysis (outlier rejection)</w:t>
      </w:r>
    </w:p>
    <w:p w14:paraId="38228615" w14:textId="51D3334B" w:rsidR="00BA6ECE" w:rsidRPr="00740704" w:rsidRDefault="00BA6ECE" w:rsidP="00486097">
      <w:pPr>
        <w:pStyle w:val="NormalWeb"/>
        <w:tabs>
          <w:tab w:val="left" w:pos="1222"/>
        </w:tabs>
        <w:rPr>
          <w:color w:val="000000" w:themeColor="text1"/>
        </w:rPr>
      </w:pPr>
      <w:r w:rsidRPr="00740704">
        <w:rPr>
          <w:color w:val="000000" w:themeColor="text1"/>
        </w:rPr>
        <w:t xml:space="preserve">Active data was analyzed for participants who took at least </w:t>
      </w:r>
      <w:r w:rsidR="00A06242" w:rsidRPr="00740704">
        <w:rPr>
          <w:color w:val="000000" w:themeColor="text1"/>
        </w:rPr>
        <w:t>1</w:t>
      </w:r>
      <w:r w:rsidRPr="00740704">
        <w:rPr>
          <w:color w:val="000000" w:themeColor="text1"/>
        </w:rPr>
        <w:t xml:space="preserve"> survey</w:t>
      </w:r>
      <w:r w:rsidR="00A3467E" w:rsidRPr="00740704">
        <w:rPr>
          <w:color w:val="000000" w:themeColor="text1"/>
        </w:rPr>
        <w:t xml:space="preserve"> (</w:t>
      </w:r>
      <w:r w:rsidR="00A06242" w:rsidRPr="00740704">
        <w:rPr>
          <w:color w:val="000000" w:themeColor="text1"/>
        </w:rPr>
        <w:t>63</w:t>
      </w:r>
      <w:r w:rsidR="00A3467E" w:rsidRPr="00740704">
        <w:rPr>
          <w:color w:val="000000" w:themeColor="text1"/>
        </w:rPr>
        <w:t xml:space="preserve"> out of </w:t>
      </w:r>
      <w:r w:rsidR="00A06242" w:rsidRPr="00740704">
        <w:rPr>
          <w:color w:val="000000" w:themeColor="text1"/>
        </w:rPr>
        <w:t>86</w:t>
      </w:r>
      <w:r w:rsidR="00A3467E" w:rsidRPr="00740704">
        <w:rPr>
          <w:color w:val="000000" w:themeColor="text1"/>
        </w:rPr>
        <w:t>)</w:t>
      </w:r>
      <w:ins w:id="59" w:author="Melcher, Jennifer Anne (Jenny)" w:date="2021-07-06T10:50:00Z">
        <w:r w:rsidR="00B90301">
          <w:rPr>
            <w:color w:val="000000" w:themeColor="text1"/>
          </w:rPr>
          <w:t>.</w:t>
        </w:r>
      </w:ins>
      <w:r w:rsidR="00A36102" w:rsidRPr="00740704">
        <w:rPr>
          <w:color w:val="000000" w:themeColor="text1"/>
        </w:rPr>
        <w:t xml:space="preserve"> </w:t>
      </w:r>
      <w:ins w:id="60" w:author="Melcher, Jennifer Anne (Jenny)" w:date="2021-07-06T10:50:00Z">
        <w:r w:rsidR="00B90301">
          <w:rPr>
            <w:color w:val="000000" w:themeColor="text1"/>
          </w:rPr>
          <w:t>O</w:t>
        </w:r>
      </w:ins>
      <w:del w:id="61" w:author="Melcher, Jennifer Anne (Jenny)" w:date="2021-07-06T10:50:00Z">
        <w:r w:rsidR="00A36102" w:rsidRPr="00740704" w:rsidDel="00B90301">
          <w:rPr>
            <w:color w:val="000000" w:themeColor="text1"/>
          </w:rPr>
          <w:delText>O</w:delText>
        </w:r>
      </w:del>
      <w:r w:rsidR="00A36102" w:rsidRPr="00740704">
        <w:rPr>
          <w:color w:val="000000" w:themeColor="text1"/>
        </w:rPr>
        <w:t xml:space="preserve">f the </w:t>
      </w:r>
      <w:r w:rsidR="00A06242" w:rsidRPr="00740704">
        <w:rPr>
          <w:color w:val="000000" w:themeColor="text1"/>
        </w:rPr>
        <w:t>86</w:t>
      </w:r>
      <w:r w:rsidR="00A36102" w:rsidRPr="00740704">
        <w:rPr>
          <w:color w:val="000000" w:themeColor="text1"/>
        </w:rPr>
        <w:t xml:space="preserve"> participants, the median number of surveys taken was </w:t>
      </w:r>
      <w:r w:rsidR="007F6B4F" w:rsidRPr="00740704">
        <w:rPr>
          <w:color w:val="000000" w:themeColor="text1"/>
        </w:rPr>
        <w:t>21</w:t>
      </w:r>
      <w:r w:rsidR="00A36102" w:rsidRPr="00740704">
        <w:rPr>
          <w:color w:val="000000" w:themeColor="text1"/>
        </w:rPr>
        <w:t xml:space="preserve"> (</w:t>
      </w:r>
      <w:r w:rsidR="007F6B4F" w:rsidRPr="00740704">
        <w:rPr>
          <w:color w:val="000000" w:themeColor="text1"/>
        </w:rPr>
        <w:t>max: 137</w:t>
      </w:r>
      <w:r w:rsidR="00A36102" w:rsidRPr="00740704">
        <w:rPr>
          <w:color w:val="000000" w:themeColor="text1"/>
        </w:rPr>
        <w:t>)</w:t>
      </w:r>
      <w:r w:rsidRPr="00740704">
        <w:rPr>
          <w:color w:val="000000" w:themeColor="text1"/>
        </w:rPr>
        <w:t>.</w:t>
      </w:r>
      <w:r w:rsidR="00A3467E" w:rsidRPr="00740704">
        <w:rPr>
          <w:color w:val="000000" w:themeColor="text1"/>
        </w:rPr>
        <w:t xml:space="preserve"> Passive data was analyzed for each day which had </w:t>
      </w:r>
      <w:r w:rsidR="00740704" w:rsidRPr="00740704">
        <w:rPr>
          <w:color w:val="000000" w:themeColor="text1"/>
        </w:rPr>
        <w:t xml:space="preserve">non-zero </w:t>
      </w:r>
      <w:r w:rsidR="00A3467E" w:rsidRPr="00740704">
        <w:rPr>
          <w:color w:val="000000" w:themeColor="text1"/>
        </w:rPr>
        <w:t>data samples</w:t>
      </w:r>
      <w:r w:rsidR="00C75168" w:rsidRPr="00740704">
        <w:rPr>
          <w:color w:val="000000" w:themeColor="text1"/>
        </w:rPr>
        <w:t xml:space="preserve">. </w:t>
      </w:r>
      <w:r w:rsidR="00740704" w:rsidRPr="00740704">
        <w:rPr>
          <w:color w:val="000000" w:themeColor="text1"/>
        </w:rPr>
        <w:t xml:space="preserve">Fraction of home-time for each day was calculated for each participant whenever there were &gt;1000 samples for the day. </w:t>
      </w:r>
      <w:r w:rsidR="00C75168" w:rsidRPr="00740704">
        <w:rPr>
          <w:color w:val="000000" w:themeColor="text1"/>
        </w:rPr>
        <w:t>This threshold was calculated based</w:t>
      </w:r>
      <w:r w:rsidR="00A763E3" w:rsidRPr="00740704">
        <w:rPr>
          <w:color w:val="000000" w:themeColor="text1"/>
        </w:rPr>
        <w:t xml:space="preserve"> on the minimum number of samples expected from an acceptable sampling frequency.</w:t>
      </w:r>
    </w:p>
    <w:p w14:paraId="42F9910A" w14:textId="02C6402B" w:rsidR="00A20B3B" w:rsidRPr="00E656B8" w:rsidRDefault="00A20B3B" w:rsidP="00486097">
      <w:pPr>
        <w:pStyle w:val="NormalWeb"/>
        <w:tabs>
          <w:tab w:val="left" w:pos="1222"/>
        </w:tabs>
        <w:rPr>
          <w:color w:val="000000" w:themeColor="text1"/>
          <w:u w:val="single"/>
        </w:rPr>
      </w:pPr>
      <w:r w:rsidRPr="00E656B8">
        <w:rPr>
          <w:color w:val="000000" w:themeColor="text1"/>
          <w:u w:val="single"/>
        </w:rPr>
        <w:t>Active vs passive data analysis</w:t>
      </w:r>
    </w:p>
    <w:p w14:paraId="0A985F68" w14:textId="745CC5BC" w:rsidR="00C1321F" w:rsidRPr="00E656B8" w:rsidRDefault="00C1321F" w:rsidP="00486097">
      <w:pPr>
        <w:pStyle w:val="NormalWeb"/>
        <w:tabs>
          <w:tab w:val="left" w:pos="1222"/>
        </w:tabs>
        <w:rPr>
          <w:color w:val="000000" w:themeColor="text1"/>
        </w:rPr>
      </w:pPr>
      <w:r w:rsidRPr="00E656B8">
        <w:rPr>
          <w:color w:val="000000" w:themeColor="text1"/>
        </w:rPr>
        <w:lastRenderedPageBreak/>
        <w:t>Active data was analyzed by calculating total, mean</w:t>
      </w:r>
      <w:ins w:id="62" w:author="Melcher, Jennifer Anne (Jenny)" w:date="2021-07-06T11:14:00Z">
        <w:r w:rsidR="003C3882">
          <w:rPr>
            <w:color w:val="000000" w:themeColor="text1"/>
          </w:rPr>
          <w:t>,</w:t>
        </w:r>
      </w:ins>
      <w:r w:rsidRPr="00E656B8">
        <w:rPr>
          <w:color w:val="000000" w:themeColor="text1"/>
        </w:rPr>
        <w:t xml:space="preserve"> and variance of reported scores.</w:t>
      </w:r>
      <w:r w:rsidR="008134D2" w:rsidRPr="00E656B8">
        <w:rPr>
          <w:color w:val="000000" w:themeColor="text1"/>
        </w:rPr>
        <w:t xml:space="preserve"> Passive data from GPS sensors was used to </w:t>
      </w:r>
      <w:r w:rsidR="00C03B1C" w:rsidRPr="00E656B8">
        <w:rPr>
          <w:color w:val="000000" w:themeColor="text1"/>
        </w:rPr>
        <w:t>determine</w:t>
      </w:r>
      <w:r w:rsidR="008134D2" w:rsidRPr="00E656B8">
        <w:rPr>
          <w:color w:val="000000" w:themeColor="text1"/>
        </w:rPr>
        <w:t xml:space="preserve"> geo-location </w:t>
      </w:r>
      <w:r w:rsidR="002D3DE8" w:rsidRPr="00E656B8">
        <w:rPr>
          <w:color w:val="000000" w:themeColor="text1"/>
        </w:rPr>
        <w:t>with respect to home</w:t>
      </w:r>
      <w:r w:rsidR="00792993" w:rsidRPr="00E656B8">
        <w:rPr>
          <w:color w:val="000000" w:themeColor="text1"/>
        </w:rPr>
        <w:t xml:space="preserve">. Home location was calculated as the mode of latitude and longitude location when </w:t>
      </w:r>
      <w:r w:rsidR="00B348D3" w:rsidRPr="00E656B8">
        <w:rPr>
          <w:color w:val="000000" w:themeColor="text1"/>
        </w:rPr>
        <w:t xml:space="preserve">binned into blocks of </w:t>
      </w:r>
      <w:r w:rsidR="00E656B8" w:rsidRPr="00E656B8">
        <w:rPr>
          <w:color w:val="000000" w:themeColor="text1"/>
        </w:rPr>
        <w:t xml:space="preserve">about </w:t>
      </w:r>
      <w:r w:rsidR="00B348D3" w:rsidRPr="00E656B8">
        <w:rPr>
          <w:color w:val="000000" w:themeColor="text1"/>
        </w:rPr>
        <w:t>8</w:t>
      </w:r>
      <w:ins w:id="63" w:author="Melcher, Jennifer Anne (Jenny)" w:date="2021-07-06T11:16:00Z">
        <w:r w:rsidR="003C3882">
          <w:rPr>
            <w:color w:val="000000" w:themeColor="text1"/>
          </w:rPr>
          <w:t xml:space="preserve"> </w:t>
        </w:r>
      </w:ins>
      <w:del w:id="64" w:author="Melcher, Jennifer Anne (Jenny)" w:date="2021-07-06T11:16:00Z">
        <w:r w:rsidR="00B348D3" w:rsidRPr="00E656B8" w:rsidDel="003C3882">
          <w:rPr>
            <w:color w:val="000000" w:themeColor="text1"/>
          </w:rPr>
          <w:delText xml:space="preserve"> </w:delText>
        </w:r>
      </w:del>
      <w:r w:rsidR="00B348D3" w:rsidRPr="00E656B8">
        <w:rPr>
          <w:color w:val="000000" w:themeColor="text1"/>
        </w:rPr>
        <w:t>m</w:t>
      </w:r>
      <w:ins w:id="65" w:author="Melcher, Jennifer Anne (Jenny)" w:date="2021-07-06T11:16:00Z">
        <w:r w:rsidR="003C3882">
          <w:rPr>
            <w:color w:val="000000" w:themeColor="text1"/>
          </w:rPr>
          <w:t>eters</w:t>
        </w:r>
      </w:ins>
      <w:r w:rsidR="004E0417" w:rsidRPr="00E656B8">
        <w:rPr>
          <w:color w:val="000000" w:themeColor="text1"/>
        </w:rPr>
        <w:t xml:space="preserve"> (</w:t>
      </w:r>
      <w:r w:rsidR="00E656B8" w:rsidRPr="00E656B8">
        <w:rPr>
          <w:color w:val="000000" w:themeColor="text1"/>
        </w:rPr>
        <w:t>by rounding to the nearest 0.0001</w:t>
      </w:r>
      <w:r w:rsidR="004E0417" w:rsidRPr="00E656B8">
        <w:rPr>
          <w:color w:val="000000" w:themeColor="text1"/>
        </w:rPr>
        <w:t>). Home-time was calculated as the amount of time each day that was spent within 150 m</w:t>
      </w:r>
      <w:ins w:id="66" w:author="Melcher, Jennifer Anne (Jenny)" w:date="2021-07-06T11:16:00Z">
        <w:r w:rsidR="003C3882">
          <w:rPr>
            <w:color w:val="000000" w:themeColor="text1"/>
          </w:rPr>
          <w:t>eters</w:t>
        </w:r>
      </w:ins>
      <w:r w:rsidR="004E0417" w:rsidRPr="00E656B8">
        <w:rPr>
          <w:color w:val="000000" w:themeColor="text1"/>
        </w:rPr>
        <w:t xml:space="preserve"> of the home location, and the fraction of home-time is the fraction of the time spent within 150 m</w:t>
      </w:r>
      <w:ins w:id="67" w:author="Melcher, Jennifer Anne (Jenny)" w:date="2021-07-06T11:16:00Z">
        <w:r w:rsidR="003C3882">
          <w:rPr>
            <w:color w:val="000000" w:themeColor="text1"/>
          </w:rPr>
          <w:t>eters</w:t>
        </w:r>
      </w:ins>
      <w:r w:rsidR="00B24368" w:rsidRPr="00E656B8">
        <w:rPr>
          <w:color w:val="000000" w:themeColor="text1"/>
        </w:rPr>
        <w:t xml:space="preserve"> </w:t>
      </w:r>
      <w:r w:rsidR="004E0417" w:rsidRPr="00E656B8">
        <w:rPr>
          <w:color w:val="000000" w:themeColor="text1"/>
        </w:rPr>
        <w:t>of home-location in a 24-hr period.</w:t>
      </w:r>
    </w:p>
    <w:p w14:paraId="6FD2730C" w14:textId="2783B60C" w:rsidR="00486097" w:rsidRDefault="005F67B0" w:rsidP="00C4250C">
      <w:pPr>
        <w:pStyle w:val="NormalWeb"/>
        <w:tabs>
          <w:tab w:val="left" w:pos="1222"/>
        </w:tabs>
        <w:rPr>
          <w:b/>
          <w:bCs/>
        </w:rPr>
      </w:pPr>
      <w:ins w:id="68" w:author="Melcher, Jennifer Anne (Jenny)" w:date="2021-07-07T15:07:00Z">
        <w:r>
          <w:rPr>
            <w:b/>
            <w:bCs/>
            <w:noProof/>
          </w:rPr>
          <w:drawing>
            <wp:anchor distT="0" distB="0" distL="114300" distR="114300" simplePos="0" relativeHeight="251666432" behindDoc="1" locked="0" layoutInCell="1" allowOverlap="1" wp14:anchorId="61DB94D5" wp14:editId="32E2CBA5">
              <wp:simplePos x="0" y="0"/>
              <wp:positionH relativeFrom="column">
                <wp:posOffset>1092200</wp:posOffset>
              </wp:positionH>
              <wp:positionV relativeFrom="paragraph">
                <wp:posOffset>227330</wp:posOffset>
              </wp:positionV>
              <wp:extent cx="3951605" cy="3083560"/>
              <wp:effectExtent l="0" t="0" r="0" b="2540"/>
              <wp:wrapTight wrapText="bothSides">
                <wp:wrapPolygon edited="0">
                  <wp:start x="0" y="0"/>
                  <wp:lineTo x="0" y="21529"/>
                  <wp:lineTo x="21520" y="21529"/>
                  <wp:lineTo x="21520"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0" cstate="print">
                        <a:extLst>
                          <a:ext uri="{28A0092B-C50C-407E-A947-70E740481C1C}">
                            <a14:useLocalDpi xmlns:a14="http://schemas.microsoft.com/office/drawing/2010/main" val="0"/>
                          </a:ext>
                        </a:extLst>
                      </a:blip>
                      <a:srcRect l="4420" t="5118" r="12085" b="2288"/>
                      <a:stretch/>
                    </pic:blipFill>
                    <pic:spPr bwMode="auto">
                      <a:xfrm>
                        <a:off x="0" y="0"/>
                        <a:ext cx="3951605" cy="308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69" w:author="Melcher, Jennifer Anne (Jenny)" w:date="2021-07-07T15:07:00Z">
        <w:r w:rsidR="00486097" w:rsidRPr="00486097" w:rsidDel="005F67B0">
          <w:rPr>
            <w:b/>
            <w:bCs/>
            <w:noProof/>
          </w:rPr>
          <w:drawing>
            <wp:inline distT="0" distB="0" distL="0" distR="0" wp14:anchorId="181E5D18" wp14:editId="41AB38C8">
              <wp:extent cx="5943600" cy="2900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160"/>
                      <a:stretch/>
                    </pic:blipFill>
                    <pic:spPr bwMode="auto">
                      <a:xfrm>
                        <a:off x="0" y="0"/>
                        <a:ext cx="5943600" cy="2900370"/>
                      </a:xfrm>
                      <a:prstGeom prst="rect">
                        <a:avLst/>
                      </a:prstGeom>
                      <a:ln>
                        <a:noFill/>
                      </a:ln>
                      <a:extLst>
                        <a:ext uri="{53640926-AAD7-44D8-BBD7-CCE9431645EC}">
                          <a14:shadowObscured xmlns:a14="http://schemas.microsoft.com/office/drawing/2010/main"/>
                        </a:ext>
                      </a:extLst>
                    </pic:spPr>
                  </pic:pic>
                </a:graphicData>
              </a:graphic>
            </wp:inline>
          </w:drawing>
        </w:r>
      </w:del>
    </w:p>
    <w:p w14:paraId="0BBD775B" w14:textId="1CAC1599" w:rsidR="00915C3D" w:rsidRPr="00C4250C" w:rsidRDefault="00915C3D" w:rsidP="00C4250C">
      <w:pPr>
        <w:pStyle w:val="NormalWeb"/>
        <w:tabs>
          <w:tab w:val="left" w:pos="1222"/>
        </w:tabs>
        <w:rPr>
          <w:b/>
          <w:bCs/>
        </w:rPr>
      </w:pPr>
    </w:p>
    <w:p w14:paraId="13F41AFF" w14:textId="6A8D6AA9" w:rsidR="00824CD9" w:rsidRDefault="00824CD9" w:rsidP="00C41528">
      <w:pPr>
        <w:pStyle w:val="NormalWeb"/>
        <w:rPr>
          <w:ins w:id="70" w:author="Melcher, Jennifer Anne (Jenny)" w:date="2021-07-07T15:07:00Z"/>
          <w:b/>
          <w:bCs/>
        </w:rPr>
      </w:pPr>
    </w:p>
    <w:p w14:paraId="4E41CEB4" w14:textId="56041CEF" w:rsidR="005F67B0" w:rsidRDefault="005F67B0" w:rsidP="00C41528">
      <w:pPr>
        <w:pStyle w:val="NormalWeb"/>
        <w:rPr>
          <w:ins w:id="71" w:author="Melcher, Jennifer Anne (Jenny)" w:date="2021-07-07T15:07:00Z"/>
          <w:b/>
          <w:bCs/>
        </w:rPr>
      </w:pPr>
    </w:p>
    <w:p w14:paraId="76D6D9A8" w14:textId="2B690442" w:rsidR="005F67B0" w:rsidRDefault="005F67B0" w:rsidP="00C41528">
      <w:pPr>
        <w:pStyle w:val="NormalWeb"/>
        <w:rPr>
          <w:ins w:id="72" w:author="Melcher, Jennifer Anne (Jenny)" w:date="2021-07-07T15:07:00Z"/>
          <w:b/>
          <w:bCs/>
        </w:rPr>
      </w:pPr>
    </w:p>
    <w:p w14:paraId="76D52620" w14:textId="6A2484C5" w:rsidR="005F67B0" w:rsidRDefault="005F67B0" w:rsidP="00C41528">
      <w:pPr>
        <w:pStyle w:val="NormalWeb"/>
        <w:rPr>
          <w:ins w:id="73" w:author="Melcher, Jennifer Anne (Jenny)" w:date="2021-07-07T15:07:00Z"/>
          <w:b/>
          <w:bCs/>
        </w:rPr>
      </w:pPr>
    </w:p>
    <w:p w14:paraId="1606702E" w14:textId="100A5CCC" w:rsidR="005F67B0" w:rsidRDefault="005F67B0" w:rsidP="00C41528">
      <w:pPr>
        <w:pStyle w:val="NormalWeb"/>
        <w:rPr>
          <w:ins w:id="74" w:author="Melcher, Jennifer Anne (Jenny)" w:date="2021-07-07T15:07:00Z"/>
          <w:b/>
          <w:bCs/>
        </w:rPr>
      </w:pPr>
    </w:p>
    <w:p w14:paraId="7896A78B" w14:textId="46A66A7E" w:rsidR="005F67B0" w:rsidRDefault="005F67B0" w:rsidP="00C41528">
      <w:pPr>
        <w:pStyle w:val="NormalWeb"/>
        <w:rPr>
          <w:ins w:id="75" w:author="Melcher, Jennifer Anne (Jenny)" w:date="2021-07-07T15:07:00Z"/>
          <w:b/>
          <w:bCs/>
        </w:rPr>
      </w:pPr>
    </w:p>
    <w:p w14:paraId="79504C4C" w14:textId="00E833C1" w:rsidR="005F67B0" w:rsidRDefault="005F67B0" w:rsidP="00C41528">
      <w:pPr>
        <w:pStyle w:val="NormalWeb"/>
        <w:rPr>
          <w:ins w:id="76" w:author="Melcher, Jennifer Anne (Jenny)" w:date="2021-07-07T15:07:00Z"/>
          <w:b/>
          <w:bCs/>
        </w:rPr>
      </w:pPr>
    </w:p>
    <w:p w14:paraId="4A5DE8DD" w14:textId="02EBA854" w:rsidR="005F67B0" w:rsidRDefault="005F67B0" w:rsidP="00C41528">
      <w:pPr>
        <w:pStyle w:val="NormalWeb"/>
        <w:rPr>
          <w:ins w:id="77" w:author="Melcher, Jennifer Anne (Jenny)" w:date="2021-07-07T15:07:00Z"/>
          <w:b/>
          <w:bCs/>
        </w:rPr>
      </w:pPr>
      <w:r>
        <w:rPr>
          <w:b/>
          <w:bCs/>
          <w:noProof/>
        </w:rPr>
        <mc:AlternateContent>
          <mc:Choice Requires="wps">
            <w:drawing>
              <wp:anchor distT="0" distB="0" distL="114300" distR="114300" simplePos="0" relativeHeight="251656192" behindDoc="0" locked="0" layoutInCell="1" allowOverlap="1" wp14:anchorId="35078DB9" wp14:editId="60AE2134">
                <wp:simplePos x="0" y="0"/>
                <wp:positionH relativeFrom="column">
                  <wp:posOffset>0</wp:posOffset>
                </wp:positionH>
                <wp:positionV relativeFrom="paragraph">
                  <wp:posOffset>211186</wp:posOffset>
                </wp:positionV>
                <wp:extent cx="6443330" cy="446567"/>
                <wp:effectExtent l="0" t="0" r="8890" b="10795"/>
                <wp:wrapNone/>
                <wp:docPr id="6" name="Text Box 6"/>
                <wp:cNvGraphicFramePr/>
                <a:graphic xmlns:a="http://schemas.openxmlformats.org/drawingml/2006/main">
                  <a:graphicData uri="http://schemas.microsoft.com/office/word/2010/wordprocessingShape">
                    <wps:wsp>
                      <wps:cNvSpPr txBox="1"/>
                      <wps:spPr>
                        <a:xfrm>
                          <a:off x="0" y="0"/>
                          <a:ext cx="6443330" cy="446567"/>
                        </a:xfrm>
                        <a:prstGeom prst="rect">
                          <a:avLst/>
                        </a:prstGeom>
                        <a:solidFill>
                          <a:schemeClr val="lt1"/>
                        </a:solidFill>
                        <a:ln w="6350">
                          <a:solidFill>
                            <a:prstClr val="black"/>
                          </a:solidFill>
                        </a:ln>
                      </wps:spPr>
                      <wps:txbx>
                        <w:txbxContent>
                          <w:p w14:paraId="16B27B1B" w14:textId="4A89A065" w:rsidR="00824CD9" w:rsidRPr="00824CD9" w:rsidRDefault="00824CD9" w:rsidP="00824CD9">
                            <w:pPr>
                              <w:jc w:val="both"/>
                              <w:rPr>
                                <w:bCs/>
                                <w:sz w:val="20"/>
                                <w:szCs w:val="20"/>
                              </w:rPr>
                            </w:pPr>
                            <w:r w:rsidRPr="00824CD9">
                              <w:rPr>
                                <w:b/>
                                <w:sz w:val="20"/>
                                <w:szCs w:val="20"/>
                              </w:rPr>
                              <w:t xml:space="preserve">Figure 1: Description of data from mindLAMP: </w:t>
                            </w:r>
                            <w:r w:rsidRPr="00824CD9">
                              <w:rPr>
                                <w:bCs/>
                                <w:sz w:val="20"/>
                                <w:szCs w:val="20"/>
                              </w:rPr>
                              <w:t>Active data is collected through daily surveys given on the app. Passive or background data is collected from sensors on the phone</w:t>
                            </w:r>
                          </w:p>
                          <w:p w14:paraId="5AB9E9DC" w14:textId="059DEDA5" w:rsidR="00915C3D" w:rsidRPr="00824CD9" w:rsidRDefault="00915C3D">
                            <w:pPr>
                              <w:rPr>
                                <w:sz w:val="20"/>
                                <w:szCs w:val="20"/>
                              </w:rPr>
                            </w:pPr>
                          </w:p>
                          <w:p w14:paraId="7E578AA0" w14:textId="77777777" w:rsidR="00824CD9" w:rsidRPr="00824CD9" w:rsidRDefault="00824CD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78DB9" id="_x0000_t202" coordsize="21600,21600" o:spt="202" path="m,l,21600r21600,l21600,xe">
                <v:stroke joinstyle="miter"/>
                <v:path gradientshapeok="t" o:connecttype="rect"/>
              </v:shapetype>
              <v:shape id="Text Box 6" o:spid="_x0000_s1026" type="#_x0000_t202" style="position:absolute;margin-left:0;margin-top:16.65pt;width:507.35pt;height:35.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" fillcolor="white [3201]" strokeweight=".5pt">
                <v:textbox>
                  <w:txbxContent>
                    <w:p w14:paraId="16B27B1B" w14:textId="4A89A065" w:rsidR="00824CD9" w:rsidRPr="00824CD9" w:rsidRDefault="00824CD9" w:rsidP="00824CD9">
                      <w:pPr>
                        <w:jc w:val="both"/>
                        <w:rPr>
                          <w:bCs/>
                          <w:sz w:val="20"/>
                          <w:szCs w:val="20"/>
                        </w:rPr>
                      </w:pPr>
                      <w:r w:rsidRPr="00824CD9">
                        <w:rPr>
                          <w:b/>
                          <w:sz w:val="20"/>
                          <w:szCs w:val="20"/>
                        </w:rPr>
                        <w:t xml:space="preserve">Figure 1: Description of data from mindLAMP: </w:t>
                      </w:r>
                      <w:r w:rsidRPr="00824CD9">
                        <w:rPr>
                          <w:bCs/>
                          <w:sz w:val="20"/>
                          <w:szCs w:val="20"/>
                        </w:rPr>
                        <w:t>Active data is collected through daily surveys given on the app. Passive or background data is collected from sensors on the phone</w:t>
                      </w:r>
                    </w:p>
                    <w:p w14:paraId="5AB9E9DC" w14:textId="059DEDA5" w:rsidR="00915C3D" w:rsidRPr="00824CD9" w:rsidRDefault="00915C3D">
                      <w:pPr>
                        <w:rPr>
                          <w:sz w:val="20"/>
                          <w:szCs w:val="20"/>
                        </w:rPr>
                      </w:pPr>
                    </w:p>
                    <w:p w14:paraId="7E578AA0" w14:textId="77777777" w:rsidR="00824CD9" w:rsidRPr="00824CD9" w:rsidRDefault="00824CD9">
                      <w:pPr>
                        <w:rPr>
                          <w:sz w:val="20"/>
                          <w:szCs w:val="20"/>
                        </w:rPr>
                      </w:pPr>
                    </w:p>
                  </w:txbxContent>
                </v:textbox>
              </v:shape>
            </w:pict>
          </mc:Fallback>
        </mc:AlternateContent>
      </w:r>
    </w:p>
    <w:p w14:paraId="1D727EFB" w14:textId="4C7E256B" w:rsidR="005F67B0" w:rsidRDefault="005F67B0" w:rsidP="00C41528">
      <w:pPr>
        <w:pStyle w:val="NormalWeb"/>
        <w:rPr>
          <w:ins w:id="78" w:author="Melcher, Jennifer Anne (Jenny)" w:date="2021-07-07T15:07:00Z"/>
          <w:b/>
          <w:bCs/>
        </w:rPr>
      </w:pPr>
    </w:p>
    <w:p w14:paraId="1E6E6997" w14:textId="77777777" w:rsidR="005F67B0" w:rsidRDefault="005F67B0" w:rsidP="00C41528">
      <w:pPr>
        <w:pStyle w:val="NormalWeb"/>
        <w:rPr>
          <w:b/>
          <w:bCs/>
        </w:rPr>
      </w:pPr>
    </w:p>
    <w:p w14:paraId="772DE88E" w14:textId="4346F364" w:rsidR="00286670" w:rsidRPr="00286670" w:rsidRDefault="00286670" w:rsidP="00C41528">
      <w:pPr>
        <w:pStyle w:val="NormalWeb"/>
        <w:rPr>
          <w:b/>
          <w:bCs/>
        </w:rPr>
      </w:pPr>
      <w:r w:rsidRPr="00286670">
        <w:rPr>
          <w:b/>
          <w:bCs/>
        </w:rPr>
        <w:t>Results:</w:t>
      </w:r>
    </w:p>
    <w:p w14:paraId="4EA24A29" w14:textId="778A0A5B" w:rsidR="00286670" w:rsidRPr="00286670" w:rsidRDefault="00286670" w:rsidP="00C41528">
      <w:pPr>
        <w:pStyle w:val="NormalWeb"/>
        <w:rPr>
          <w:u w:val="single"/>
        </w:rPr>
      </w:pPr>
      <w:r w:rsidRPr="00286670">
        <w:rPr>
          <w:u w:val="single"/>
        </w:rPr>
        <w:t>Clinical vs Self-Reported App Assessments</w:t>
      </w:r>
    </w:p>
    <w:p w14:paraId="2296289C" w14:textId="4ACC7D72" w:rsidR="00486097" w:rsidRPr="009D1760" w:rsidRDefault="00BC25A2" w:rsidP="00286670">
      <w:pPr>
        <w:rPr>
          <w:color w:val="000000" w:themeColor="text1"/>
        </w:rPr>
      </w:pPr>
      <w:r w:rsidRPr="009D1760">
        <w:rPr>
          <w:color w:val="000000" w:themeColor="text1"/>
        </w:rPr>
        <w:t xml:space="preserve">In order to assess the reliability of the self-reported symptom scores, </w:t>
      </w:r>
      <w:del w:id="79" w:author="Melcher, Jennifer Anne (Jenny)" w:date="2021-07-06T11:18:00Z">
        <w:r w:rsidRPr="009D1760" w:rsidDel="003C3882">
          <w:rPr>
            <w:color w:val="000000" w:themeColor="text1"/>
          </w:rPr>
          <w:delText xml:space="preserve">we performed </w:delText>
        </w:r>
      </w:del>
      <w:r w:rsidRPr="009D1760">
        <w:rPr>
          <w:color w:val="000000" w:themeColor="text1"/>
        </w:rPr>
        <w:t>a simple correlation analysis</w:t>
      </w:r>
      <w:ins w:id="80" w:author="Melcher, Jennifer Anne (Jenny)" w:date="2021-07-06T11:19:00Z">
        <w:r w:rsidR="003C3882">
          <w:rPr>
            <w:color w:val="000000" w:themeColor="text1"/>
          </w:rPr>
          <w:t xml:space="preserve"> was performed</w:t>
        </w:r>
      </w:ins>
      <w:r w:rsidRPr="009D1760">
        <w:rPr>
          <w:color w:val="000000" w:themeColor="text1"/>
        </w:rPr>
        <w:t xml:space="preserve"> between the </w:t>
      </w:r>
      <w:del w:id="81" w:author="Melcher, Jennifer Anne (Jenny)" w:date="2021-07-06T11:20:00Z">
        <w:r w:rsidRPr="009D1760" w:rsidDel="003C3882">
          <w:rPr>
            <w:color w:val="000000" w:themeColor="text1"/>
          </w:rPr>
          <w:delText>self-reported</w:delText>
        </w:r>
      </w:del>
      <w:ins w:id="82" w:author="Melcher, Jennifer Anne (Jenny)" w:date="2021-07-06T11:20:00Z">
        <w:r w:rsidR="003C3882">
          <w:rPr>
            <w:color w:val="000000" w:themeColor="text1"/>
          </w:rPr>
          <w:t>EMA</w:t>
        </w:r>
      </w:ins>
      <w:r w:rsidRPr="009D1760">
        <w:rPr>
          <w:color w:val="000000" w:themeColor="text1"/>
        </w:rPr>
        <w:t xml:space="preserve"> symptom scores </w:t>
      </w:r>
      <w:r w:rsidR="009E6361" w:rsidRPr="009D1760">
        <w:rPr>
          <w:color w:val="000000" w:themeColor="text1"/>
        </w:rPr>
        <w:t xml:space="preserve">(mood and anxiety) </w:t>
      </w:r>
      <w:r w:rsidRPr="009D1760">
        <w:rPr>
          <w:color w:val="000000" w:themeColor="text1"/>
        </w:rPr>
        <w:t xml:space="preserve">and the </w:t>
      </w:r>
      <w:ins w:id="83" w:author="Melcher, Jennifer Anne (Jenny)" w:date="2021-07-06T11:20:00Z">
        <w:r w:rsidR="003C3882">
          <w:rPr>
            <w:color w:val="000000" w:themeColor="text1"/>
          </w:rPr>
          <w:t xml:space="preserve">full-length </w:t>
        </w:r>
      </w:ins>
      <w:del w:id="84" w:author="Melcher, Jennifer Anne (Jenny)" w:date="2021-07-06T11:20:00Z">
        <w:r w:rsidR="00C37EFE" w:rsidRPr="009D1760" w:rsidDel="003C3882">
          <w:rPr>
            <w:color w:val="000000" w:themeColor="text1"/>
          </w:rPr>
          <w:delText>clinically-administered</w:delText>
        </w:r>
      </w:del>
      <w:ins w:id="85" w:author="Melcher, Jennifer Anne (Jenny)" w:date="2021-07-06T11:20:00Z">
        <w:r w:rsidR="003C3882" w:rsidRPr="009D1760">
          <w:rPr>
            <w:color w:val="000000" w:themeColor="text1"/>
          </w:rPr>
          <w:t>clinically administered</w:t>
        </w:r>
      </w:ins>
      <w:r w:rsidR="00C37EFE" w:rsidRPr="009D1760">
        <w:rPr>
          <w:color w:val="000000" w:themeColor="text1"/>
        </w:rPr>
        <w:t xml:space="preserve"> </w:t>
      </w:r>
      <w:ins w:id="86" w:author="Melcher, Jennifer Anne (Jenny)" w:date="2021-07-06T11:20:00Z">
        <w:r w:rsidR="003C3882">
          <w:rPr>
            <w:color w:val="000000" w:themeColor="text1"/>
          </w:rPr>
          <w:t xml:space="preserve">assessment </w:t>
        </w:r>
      </w:ins>
      <w:r w:rsidR="00C37EFE" w:rsidRPr="009D1760">
        <w:rPr>
          <w:color w:val="000000" w:themeColor="text1"/>
        </w:rPr>
        <w:t>scores to each patient.</w:t>
      </w:r>
      <w:r w:rsidR="003C6BDB" w:rsidRPr="009D1760">
        <w:rPr>
          <w:color w:val="000000" w:themeColor="text1"/>
        </w:rPr>
        <w:t xml:space="preserve"> Figure </w:t>
      </w:r>
      <w:r w:rsidR="00915C3D" w:rsidRPr="009D1760">
        <w:rPr>
          <w:color w:val="000000" w:themeColor="text1"/>
        </w:rPr>
        <w:t>2</w:t>
      </w:r>
      <w:r w:rsidR="003C6BDB" w:rsidRPr="009D1760">
        <w:rPr>
          <w:color w:val="000000" w:themeColor="text1"/>
        </w:rPr>
        <w:t xml:space="preserve"> shows a high correlation (r</w:t>
      </w:r>
      <w:r w:rsidR="004361CE" w:rsidRPr="009D1760">
        <w:rPr>
          <w:color w:val="000000" w:themeColor="text1"/>
        </w:rPr>
        <w:t xml:space="preserve"> </w:t>
      </w:r>
      <w:r w:rsidR="003C6BDB" w:rsidRPr="009D1760">
        <w:rPr>
          <w:color w:val="000000" w:themeColor="text1"/>
        </w:rPr>
        <w:t>=</w:t>
      </w:r>
      <w:r w:rsidR="004361CE" w:rsidRPr="009D1760">
        <w:rPr>
          <w:color w:val="000000" w:themeColor="text1"/>
        </w:rPr>
        <w:t xml:space="preserve"> </w:t>
      </w:r>
      <w:r w:rsidR="003C6BDB" w:rsidRPr="009D1760">
        <w:rPr>
          <w:color w:val="000000" w:themeColor="text1"/>
        </w:rPr>
        <w:t>0.80, p = 10</w:t>
      </w:r>
      <w:r w:rsidR="003C6BDB" w:rsidRPr="009D1760">
        <w:rPr>
          <w:color w:val="000000" w:themeColor="text1"/>
          <w:vertAlign w:val="superscript"/>
        </w:rPr>
        <w:t>-11</w:t>
      </w:r>
      <w:r w:rsidR="004361CE" w:rsidRPr="009D1760">
        <w:rPr>
          <w:color w:val="000000" w:themeColor="text1"/>
          <w:vertAlign w:val="superscript"/>
        </w:rPr>
        <w:t xml:space="preserve"> </w:t>
      </w:r>
      <w:r w:rsidR="004361CE" w:rsidRPr="009D1760">
        <w:rPr>
          <w:color w:val="000000" w:themeColor="text1"/>
        </w:rPr>
        <w:t>for mood and r = 0.78, p = 10</w:t>
      </w:r>
      <w:r w:rsidR="004361CE" w:rsidRPr="009D1760">
        <w:rPr>
          <w:color w:val="000000" w:themeColor="text1"/>
          <w:vertAlign w:val="superscript"/>
        </w:rPr>
        <w:t>-12</w:t>
      </w:r>
      <w:r w:rsidR="004361CE" w:rsidRPr="009D1760">
        <w:rPr>
          <w:color w:val="000000" w:themeColor="text1"/>
        </w:rPr>
        <w:t xml:space="preserve"> for anxiety) between the average clinically administered score and the average self-reported score for all patients. Interestingly, however, we observe that </w:t>
      </w:r>
      <w:r w:rsidR="00923C3E" w:rsidRPr="009D1760">
        <w:rPr>
          <w:color w:val="000000" w:themeColor="text1"/>
        </w:rPr>
        <w:t>mood and anxiety symptoms are, on average, lower in</w:t>
      </w:r>
      <w:ins w:id="87" w:author="Melcher, Jennifer Anne (Jenny)" w:date="2021-07-06T11:22:00Z">
        <w:r w:rsidR="003C3882">
          <w:rPr>
            <w:color w:val="000000" w:themeColor="text1"/>
          </w:rPr>
          <w:t xml:space="preserve"> EMA</w:t>
        </w:r>
      </w:ins>
      <w:r w:rsidR="00923C3E" w:rsidRPr="009D1760">
        <w:rPr>
          <w:color w:val="000000" w:themeColor="text1"/>
        </w:rPr>
        <w:t xml:space="preserve"> self-reports (p = 10</w:t>
      </w:r>
      <w:r w:rsidR="00923C3E" w:rsidRPr="009D1760">
        <w:rPr>
          <w:color w:val="000000" w:themeColor="text1"/>
          <w:vertAlign w:val="superscript"/>
        </w:rPr>
        <w:t>-6</w:t>
      </w:r>
      <w:r w:rsidR="00923C3E" w:rsidRPr="009D1760">
        <w:rPr>
          <w:color w:val="000000" w:themeColor="text1"/>
        </w:rPr>
        <w:t xml:space="preserve"> for mood, and p=10</w:t>
      </w:r>
      <w:r w:rsidR="00923C3E" w:rsidRPr="009D1760">
        <w:rPr>
          <w:color w:val="000000" w:themeColor="text1"/>
          <w:vertAlign w:val="superscript"/>
        </w:rPr>
        <w:t>-2</w:t>
      </w:r>
      <w:r w:rsidR="00923C3E" w:rsidRPr="009D1760">
        <w:rPr>
          <w:color w:val="000000" w:themeColor="text1"/>
        </w:rPr>
        <w:t xml:space="preserve"> for anxiety), thus suggesting that patients tend to under-report symptoms </w:t>
      </w:r>
      <w:ins w:id="88" w:author="Melcher, Jennifer Anne (Jenny)" w:date="2021-07-06T11:22:00Z">
        <w:r w:rsidR="003C3882">
          <w:rPr>
            <w:color w:val="000000" w:themeColor="text1"/>
          </w:rPr>
          <w:t xml:space="preserve">within the app </w:t>
        </w:r>
      </w:ins>
      <w:r w:rsidR="00923C3E" w:rsidRPr="009D1760">
        <w:rPr>
          <w:color w:val="000000" w:themeColor="text1"/>
        </w:rPr>
        <w:t xml:space="preserve">as compared to </w:t>
      </w:r>
      <w:ins w:id="89" w:author="Melcher, Jennifer Anne (Jenny)" w:date="2021-07-06T11:23:00Z">
        <w:r w:rsidR="003C3882">
          <w:rPr>
            <w:color w:val="000000" w:themeColor="text1"/>
          </w:rPr>
          <w:t xml:space="preserve">in the presence of </w:t>
        </w:r>
      </w:ins>
      <w:r w:rsidR="00923C3E" w:rsidRPr="009D1760">
        <w:rPr>
          <w:color w:val="000000" w:themeColor="text1"/>
        </w:rPr>
        <w:t>clinicians</w:t>
      </w:r>
      <w:ins w:id="90" w:author="Melcher, Jennifer Anne (Jenny)" w:date="2021-07-06T11:23:00Z">
        <w:r w:rsidR="003C3882">
          <w:rPr>
            <w:color w:val="000000" w:themeColor="text1"/>
          </w:rPr>
          <w:t>.</w:t>
        </w:r>
      </w:ins>
    </w:p>
    <w:p w14:paraId="31EB9D6E" w14:textId="77777777" w:rsidR="00486097" w:rsidRDefault="00486097" w:rsidP="00286670">
      <w:r w:rsidRPr="00486097">
        <w:rPr>
          <w:noProof/>
        </w:rPr>
        <w:lastRenderedPageBreak/>
        <w:drawing>
          <wp:inline distT="0" distB="0" distL="0" distR="0" wp14:anchorId="03617B9F" wp14:editId="133CABD9">
            <wp:extent cx="5943600" cy="229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967"/>
                    <a:stretch/>
                  </pic:blipFill>
                  <pic:spPr bwMode="auto">
                    <a:xfrm>
                      <a:off x="0" y="0"/>
                      <a:ext cx="5943600" cy="2292320"/>
                    </a:xfrm>
                    <a:prstGeom prst="rect">
                      <a:avLst/>
                    </a:prstGeom>
                    <a:ln>
                      <a:noFill/>
                    </a:ln>
                    <a:extLst>
                      <a:ext uri="{53640926-AAD7-44D8-BBD7-CCE9431645EC}">
                        <a14:shadowObscured xmlns:a14="http://schemas.microsoft.com/office/drawing/2010/main"/>
                      </a:ext>
                    </a:extLst>
                  </pic:spPr>
                </pic:pic>
              </a:graphicData>
            </a:graphic>
          </wp:inline>
        </w:drawing>
      </w:r>
    </w:p>
    <w:p w14:paraId="758CBBB6" w14:textId="77777777" w:rsidR="00824CD9" w:rsidRDefault="00824CD9" w:rsidP="00286670"/>
    <w:p w14:paraId="2D54CDC5" w14:textId="2DD52BE4" w:rsidR="00486097" w:rsidRDefault="00824CD9" w:rsidP="00286670">
      <w:r>
        <w:rPr>
          <w:b/>
          <w:bCs/>
          <w:noProof/>
        </w:rPr>
        <mc:AlternateContent>
          <mc:Choice Requires="wps">
            <w:drawing>
              <wp:anchor distT="0" distB="0" distL="114300" distR="114300" simplePos="0" relativeHeight="251658240" behindDoc="0" locked="0" layoutInCell="1" allowOverlap="1" wp14:anchorId="6601A696" wp14:editId="19996326">
                <wp:simplePos x="0" y="0"/>
                <wp:positionH relativeFrom="column">
                  <wp:posOffset>0</wp:posOffset>
                </wp:positionH>
                <wp:positionV relativeFrom="paragraph">
                  <wp:posOffset>-635</wp:posOffset>
                </wp:positionV>
                <wp:extent cx="6443330" cy="446567"/>
                <wp:effectExtent l="0" t="0" r="8890" b="10795"/>
                <wp:wrapNone/>
                <wp:docPr id="7" name="Text Box 7"/>
                <wp:cNvGraphicFramePr/>
                <a:graphic xmlns:a="http://schemas.openxmlformats.org/drawingml/2006/main">
                  <a:graphicData uri="http://schemas.microsoft.com/office/word/2010/wordprocessingShape">
                    <wps:wsp>
                      <wps:cNvSpPr txBox="1"/>
                      <wps:spPr>
                        <a:xfrm>
                          <a:off x="0" y="0"/>
                          <a:ext cx="6443330" cy="446567"/>
                        </a:xfrm>
                        <a:prstGeom prst="rect">
                          <a:avLst/>
                        </a:prstGeom>
                        <a:solidFill>
                          <a:schemeClr val="lt1"/>
                        </a:solidFill>
                        <a:ln w="6350">
                          <a:solidFill>
                            <a:prstClr val="black"/>
                          </a:solidFill>
                        </a:ln>
                      </wps:spPr>
                      <wps:txbx>
                        <w:txbxContent>
                          <w:p w14:paraId="2877C483" w14:textId="7EBCD3D3" w:rsidR="00824CD9" w:rsidRPr="00824CD9" w:rsidRDefault="00824CD9" w:rsidP="00824CD9">
                            <w:pPr>
                              <w:jc w:val="both"/>
                              <w:rPr>
                                <w:bCs/>
                                <w:sz w:val="20"/>
                                <w:szCs w:val="20"/>
                              </w:rPr>
                            </w:pPr>
                            <w:r w:rsidRPr="00824CD9">
                              <w:rPr>
                                <w:b/>
                                <w:sz w:val="20"/>
                                <w:szCs w:val="20"/>
                              </w:rPr>
                              <w:t xml:space="preserve">Figure 2: Congruence between self-reports and clinical visit reports: </w:t>
                            </w:r>
                            <w:r w:rsidRPr="00824CD9">
                              <w:rPr>
                                <w:bCs/>
                                <w:sz w:val="20"/>
                                <w:szCs w:val="20"/>
                              </w:rPr>
                              <w:t>Self-reported symptoms are highly correlated but lower on average than the scores administered during clinical visits</w:t>
                            </w:r>
                          </w:p>
                          <w:p w14:paraId="0A653C04" w14:textId="77777777" w:rsidR="00824CD9" w:rsidRPr="00824CD9" w:rsidRDefault="00824CD9" w:rsidP="00824CD9">
                            <w:pPr>
                              <w:rPr>
                                <w:sz w:val="20"/>
                                <w:szCs w:val="20"/>
                              </w:rPr>
                            </w:pPr>
                          </w:p>
                          <w:p w14:paraId="68BC0C7D" w14:textId="77777777" w:rsidR="00824CD9" w:rsidRPr="00824CD9" w:rsidRDefault="00824CD9" w:rsidP="00824CD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1A696" id="Text Box 7" o:spid="_x0000_s1027" type="#_x0000_t202" style="position:absolute;margin-left:0;margin-top:-.05pt;width:507.35pt;height:35.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" fillcolor="white [3201]" strokeweight=".5pt">
                <v:textbox>
                  <w:txbxContent>
                    <w:p w14:paraId="2877C483" w14:textId="7EBCD3D3" w:rsidR="00824CD9" w:rsidRPr="00824CD9" w:rsidRDefault="00824CD9" w:rsidP="00824CD9">
                      <w:pPr>
                        <w:jc w:val="both"/>
                        <w:rPr>
                          <w:bCs/>
                          <w:sz w:val="20"/>
                          <w:szCs w:val="20"/>
                        </w:rPr>
                      </w:pPr>
                      <w:r w:rsidRPr="00824CD9">
                        <w:rPr>
                          <w:b/>
                          <w:sz w:val="20"/>
                          <w:szCs w:val="20"/>
                        </w:rPr>
                        <w:t xml:space="preserve">Figure 2: Congruence between self-reports and clinical visit reports: </w:t>
                      </w:r>
                      <w:r w:rsidRPr="00824CD9">
                        <w:rPr>
                          <w:bCs/>
                          <w:sz w:val="20"/>
                          <w:szCs w:val="20"/>
                        </w:rPr>
                        <w:t>Self-reported symptoms are highly correlated but lower on average than the scores administered during clinical visits</w:t>
                      </w:r>
                    </w:p>
                    <w:p w14:paraId="0A653C04" w14:textId="77777777" w:rsidR="00824CD9" w:rsidRPr="00824CD9" w:rsidRDefault="00824CD9" w:rsidP="00824CD9">
                      <w:pPr>
                        <w:rPr>
                          <w:sz w:val="20"/>
                          <w:szCs w:val="20"/>
                        </w:rPr>
                      </w:pPr>
                    </w:p>
                    <w:p w14:paraId="68BC0C7D" w14:textId="77777777" w:rsidR="00824CD9" w:rsidRPr="00824CD9" w:rsidRDefault="00824CD9" w:rsidP="00824CD9">
                      <w:pPr>
                        <w:rPr>
                          <w:sz w:val="20"/>
                          <w:szCs w:val="20"/>
                        </w:rPr>
                      </w:pPr>
                    </w:p>
                  </w:txbxContent>
                </v:textbox>
              </v:shape>
            </w:pict>
          </mc:Fallback>
        </mc:AlternateContent>
      </w:r>
    </w:p>
    <w:p w14:paraId="68976A50" w14:textId="5404CF9A" w:rsidR="00486097" w:rsidRDefault="00486097" w:rsidP="00286670"/>
    <w:p w14:paraId="31E03FAA" w14:textId="77777777" w:rsidR="00824CD9" w:rsidRDefault="00824CD9" w:rsidP="00286670">
      <w:pPr>
        <w:rPr>
          <w:color w:val="00B0F0"/>
          <w:u w:val="single"/>
        </w:rPr>
      </w:pPr>
    </w:p>
    <w:p w14:paraId="6177B76F" w14:textId="77777777" w:rsidR="00824CD9" w:rsidRDefault="00824CD9" w:rsidP="00286670">
      <w:pPr>
        <w:rPr>
          <w:color w:val="00B0F0"/>
          <w:u w:val="single"/>
        </w:rPr>
      </w:pPr>
    </w:p>
    <w:p w14:paraId="579D3517" w14:textId="02F739F9" w:rsidR="00BC25A2" w:rsidRPr="009D1760" w:rsidRDefault="00BC25A2" w:rsidP="00286670">
      <w:pPr>
        <w:rPr>
          <w:color w:val="000000" w:themeColor="text1"/>
          <w:u w:val="single"/>
        </w:rPr>
      </w:pPr>
      <w:r w:rsidRPr="009D1760">
        <w:rPr>
          <w:color w:val="000000" w:themeColor="text1"/>
          <w:u w:val="single"/>
        </w:rPr>
        <w:t>Correlation across symptoms</w:t>
      </w:r>
    </w:p>
    <w:p w14:paraId="25FDEC53" w14:textId="14B88424" w:rsidR="00286670" w:rsidRPr="009D1760" w:rsidRDefault="00C9529B" w:rsidP="00286670">
      <w:pPr>
        <w:rPr>
          <w:color w:val="000000" w:themeColor="text1"/>
        </w:rPr>
      </w:pPr>
      <w:r w:rsidRPr="009D1760">
        <w:rPr>
          <w:color w:val="000000" w:themeColor="text1"/>
        </w:rPr>
        <w:t xml:space="preserve">In order to measure how reports of different symptoms are related to each other, </w:t>
      </w:r>
      <w:del w:id="91" w:author="Melcher, Jennifer Anne (Jenny)" w:date="2021-07-06T11:25:00Z">
        <w:r w:rsidRPr="009D1760" w:rsidDel="006B02A6">
          <w:rPr>
            <w:color w:val="000000" w:themeColor="text1"/>
          </w:rPr>
          <w:delText xml:space="preserve">we combined </w:delText>
        </w:r>
      </w:del>
      <w:r w:rsidRPr="009D1760">
        <w:rPr>
          <w:color w:val="000000" w:themeColor="text1"/>
        </w:rPr>
        <w:t>the survey reports across all patients and all surveys taken (N=</w:t>
      </w:r>
      <w:r w:rsidR="009D1760" w:rsidRPr="009D1760">
        <w:rPr>
          <w:color w:val="000000" w:themeColor="text1"/>
        </w:rPr>
        <w:t>2462</w:t>
      </w:r>
      <w:r w:rsidRPr="009D1760">
        <w:rPr>
          <w:color w:val="000000" w:themeColor="text1"/>
        </w:rPr>
        <w:t>)</w:t>
      </w:r>
      <w:ins w:id="92" w:author="Melcher, Jennifer Anne (Jenny)" w:date="2021-07-06T11:26:00Z">
        <w:r w:rsidR="006B02A6">
          <w:rPr>
            <w:color w:val="000000" w:themeColor="text1"/>
          </w:rPr>
          <w:t xml:space="preserve"> were combined</w:t>
        </w:r>
      </w:ins>
      <w:r w:rsidRPr="009D1760">
        <w:rPr>
          <w:color w:val="000000" w:themeColor="text1"/>
        </w:rPr>
        <w:t xml:space="preserve">. </w:t>
      </w:r>
      <w:r w:rsidR="00BC25A2" w:rsidRPr="009D1760">
        <w:rPr>
          <w:color w:val="000000" w:themeColor="text1"/>
        </w:rPr>
        <w:t>A simple correlation analysis show</w:t>
      </w:r>
      <w:ins w:id="93" w:author="Melcher, Jennifer Anne (Jenny)" w:date="2021-07-06T11:26:00Z">
        <w:r w:rsidR="006B02A6">
          <w:rPr>
            <w:color w:val="000000" w:themeColor="text1"/>
          </w:rPr>
          <w:t>s</w:t>
        </w:r>
      </w:ins>
      <w:del w:id="94" w:author="Melcher, Jennifer Anne (Jenny)" w:date="2021-07-06T11:26:00Z">
        <w:r w:rsidR="00BC25A2" w:rsidRPr="009D1760" w:rsidDel="006B02A6">
          <w:rPr>
            <w:color w:val="000000" w:themeColor="text1"/>
          </w:rPr>
          <w:delText>s</w:delText>
        </w:r>
      </w:del>
      <w:r w:rsidR="00BC25A2" w:rsidRPr="009D1760">
        <w:rPr>
          <w:color w:val="000000" w:themeColor="text1"/>
        </w:rPr>
        <w:t xml:space="preserve"> that the symptom scores are highly correlated with each other, as </w:t>
      </w:r>
      <w:del w:id="95" w:author="Melcher, Jennifer Anne (Jenny)" w:date="2021-07-06T11:26:00Z">
        <w:r w:rsidR="00BC25A2" w:rsidRPr="009D1760" w:rsidDel="006B02A6">
          <w:rPr>
            <w:color w:val="000000" w:themeColor="text1"/>
          </w:rPr>
          <w:delText xml:space="preserve">shown </w:delText>
        </w:r>
      </w:del>
      <w:ins w:id="96" w:author="Melcher, Jennifer Anne (Jenny)" w:date="2021-07-06T11:26:00Z">
        <w:r w:rsidR="006B02A6">
          <w:rPr>
            <w:color w:val="000000" w:themeColor="text1"/>
          </w:rPr>
          <w:t>illustrated</w:t>
        </w:r>
        <w:r w:rsidR="006B02A6" w:rsidRPr="009D1760">
          <w:rPr>
            <w:color w:val="000000" w:themeColor="text1"/>
          </w:rPr>
          <w:t xml:space="preserve"> </w:t>
        </w:r>
      </w:ins>
      <w:r w:rsidR="00BC25A2" w:rsidRPr="009D1760">
        <w:rPr>
          <w:color w:val="000000" w:themeColor="text1"/>
        </w:rPr>
        <w:t xml:space="preserve">by the correlogram (Fig 3a). </w:t>
      </w:r>
      <w:r w:rsidRPr="00F546AC">
        <w:rPr>
          <w:color w:val="000000" w:themeColor="text1"/>
        </w:rPr>
        <w:t>T</w:t>
      </w:r>
      <w:r w:rsidR="00286670" w:rsidRPr="0067462D">
        <w:rPr>
          <w:color w:val="000000" w:themeColor="text1"/>
        </w:rPr>
        <w:t>hese correlations between the different symptom scores arise due to a combination of inter-subject correlation as well as intra-subject correlation</w:t>
      </w:r>
      <w:r w:rsidRPr="005E5DAA">
        <w:rPr>
          <w:color w:val="000000" w:themeColor="text1"/>
        </w:rPr>
        <w:t xml:space="preserve">, e.g., a patient might report </w:t>
      </w:r>
      <w:del w:id="97" w:author="Melcher, Jennifer Anne (Jenny)" w:date="2021-07-07T15:20:00Z">
        <w:r w:rsidRPr="00F546AC" w:rsidDel="00F546AC">
          <w:rPr>
            <w:color w:val="000000" w:themeColor="text1"/>
          </w:rPr>
          <w:delText xml:space="preserve">every </w:delText>
        </w:r>
      </w:del>
      <w:ins w:id="98" w:author="Melcher, Jennifer Anne (Jenny)" w:date="2021-07-07T15:20:00Z">
        <w:r w:rsidR="00F546AC" w:rsidRPr="00F546AC">
          <w:rPr>
            <w:color w:val="000000" w:themeColor="text1"/>
            <w:rPrChange w:id="99" w:author="Melcher, Jennifer Anne (Jenny)" w:date="2021-07-07T15:21:00Z">
              <w:rPr>
                <w:color w:val="000000" w:themeColor="text1"/>
                <w:highlight w:val="yellow"/>
              </w:rPr>
            </w:rPrChange>
          </w:rPr>
          <w:t>some</w:t>
        </w:r>
        <w:r w:rsidR="00F546AC" w:rsidRPr="00F546AC">
          <w:rPr>
            <w:color w:val="000000" w:themeColor="text1"/>
          </w:rPr>
          <w:t xml:space="preserve"> </w:t>
        </w:r>
      </w:ins>
      <w:r w:rsidRPr="0067462D">
        <w:rPr>
          <w:color w:val="000000" w:themeColor="text1"/>
        </w:rPr>
        <w:t>symptom</w:t>
      </w:r>
      <w:ins w:id="100" w:author="Melcher, Jennifer Anne (Jenny)" w:date="2021-07-07T15:20:00Z">
        <w:r w:rsidR="00F546AC" w:rsidRPr="00F546AC">
          <w:rPr>
            <w:color w:val="000000" w:themeColor="text1"/>
            <w:rPrChange w:id="101" w:author="Melcher, Jennifer Anne (Jenny)" w:date="2021-07-07T15:21:00Z">
              <w:rPr>
                <w:color w:val="000000" w:themeColor="text1"/>
                <w:highlight w:val="yellow"/>
              </w:rPr>
            </w:rPrChange>
          </w:rPr>
          <w:t>s</w:t>
        </w:r>
      </w:ins>
      <w:r w:rsidRPr="00F546AC">
        <w:rPr>
          <w:color w:val="000000" w:themeColor="text1"/>
        </w:rPr>
        <w:t xml:space="preserve"> to be higher than average which would drive correlat</w:t>
      </w:r>
      <w:r w:rsidRPr="0067462D">
        <w:rPr>
          <w:color w:val="000000" w:themeColor="text1"/>
        </w:rPr>
        <w:t xml:space="preserve">ion between symptoms (intra-subject correlation) or a </w:t>
      </w:r>
      <w:ins w:id="102" w:author="Melcher, Jennifer Anne (Jenny)" w:date="2021-07-07T15:20:00Z">
        <w:r w:rsidR="00F546AC" w:rsidRPr="00F546AC">
          <w:rPr>
            <w:color w:val="000000" w:themeColor="text1"/>
            <w:rPrChange w:id="103" w:author="Melcher, Jennifer Anne (Jenny)" w:date="2021-07-07T15:21:00Z">
              <w:rPr>
                <w:color w:val="000000" w:themeColor="text1"/>
                <w:highlight w:val="yellow"/>
              </w:rPr>
            </w:rPrChange>
          </w:rPr>
          <w:t>participants may display symptom trends on a population level</w:t>
        </w:r>
      </w:ins>
      <w:del w:id="104" w:author="Melcher, Jennifer Anne (Jenny)" w:date="2021-07-07T15:20:00Z">
        <w:r w:rsidRPr="00F546AC" w:rsidDel="00F546AC">
          <w:rPr>
            <w:color w:val="000000" w:themeColor="text1"/>
          </w:rPr>
          <w:delText>higher than baseline score on one symptom on one day might be accompanied by a higher than baseline score on the other symptom</w:delText>
        </w:r>
      </w:del>
      <w:r w:rsidR="0052506F" w:rsidRPr="00F546AC">
        <w:rPr>
          <w:color w:val="000000" w:themeColor="text1"/>
        </w:rPr>
        <w:t xml:space="preserve"> (inter-subject correlation)</w:t>
      </w:r>
      <w:r w:rsidR="00286670" w:rsidRPr="00F546AC">
        <w:rPr>
          <w:color w:val="000000" w:themeColor="text1"/>
        </w:rPr>
        <w:t>. A breakdown of these correlations shows that the correlation across these symptoms is largely due to intra-subject correlation</w:t>
      </w:r>
      <w:r w:rsidR="0052506F" w:rsidRPr="00F546AC">
        <w:rPr>
          <w:color w:val="000000" w:themeColor="text1"/>
        </w:rPr>
        <w:t xml:space="preserve"> and not due to inter-subject correlation</w:t>
      </w:r>
      <w:r w:rsidR="00286670" w:rsidRPr="00F546AC">
        <w:rPr>
          <w:color w:val="000000" w:themeColor="text1"/>
        </w:rPr>
        <w:t>, e.g., participants with high average score of mood symptoms have a higher average score of anxiety and vice versa (Fig 3b-c)</w:t>
      </w:r>
    </w:p>
    <w:p w14:paraId="4F4DEE3C" w14:textId="26C5F6B8" w:rsidR="00486097" w:rsidRDefault="00486097" w:rsidP="00286670">
      <w:pPr>
        <w:rPr>
          <w:ins w:id="105" w:author="Melcher, Jennifer Anne (Jenny)" w:date="2021-07-07T15:40:00Z"/>
        </w:rPr>
      </w:pPr>
    </w:p>
    <w:p w14:paraId="1396B7BB" w14:textId="0649A5B9" w:rsidR="005E5DAA" w:rsidRDefault="005E5DAA" w:rsidP="00286670">
      <w:pPr>
        <w:rPr>
          <w:ins w:id="106" w:author="Melcher, Jennifer Anne (Jenny)" w:date="2021-07-07T15:40:00Z"/>
        </w:rPr>
      </w:pPr>
    </w:p>
    <w:p w14:paraId="52675836" w14:textId="61AFFDAF" w:rsidR="005E5DAA" w:rsidRDefault="005E5DAA" w:rsidP="00286670">
      <w:pPr>
        <w:rPr>
          <w:ins w:id="107" w:author="Melcher, Jennifer Anne (Jenny)" w:date="2021-07-07T15:40:00Z"/>
        </w:rPr>
      </w:pPr>
    </w:p>
    <w:p w14:paraId="37A41C42" w14:textId="2DDCE938" w:rsidR="005E5DAA" w:rsidRDefault="005E5DAA" w:rsidP="00286670">
      <w:pPr>
        <w:rPr>
          <w:ins w:id="108" w:author="Melcher, Jennifer Anne (Jenny)" w:date="2021-07-07T15:40:00Z"/>
        </w:rPr>
      </w:pPr>
    </w:p>
    <w:p w14:paraId="0EEBC9A3" w14:textId="06A31FDA" w:rsidR="005E5DAA" w:rsidRDefault="005E5DAA" w:rsidP="00286670">
      <w:pPr>
        <w:rPr>
          <w:ins w:id="109" w:author="Melcher, Jennifer Anne (Jenny)" w:date="2021-07-07T15:40:00Z"/>
        </w:rPr>
      </w:pPr>
    </w:p>
    <w:p w14:paraId="3B099310" w14:textId="795B8E5F" w:rsidR="005E5DAA" w:rsidRDefault="005E5DAA" w:rsidP="00286670">
      <w:pPr>
        <w:rPr>
          <w:ins w:id="110" w:author="Melcher, Jennifer Anne (Jenny)" w:date="2021-07-07T15:40:00Z"/>
        </w:rPr>
      </w:pPr>
    </w:p>
    <w:p w14:paraId="4871D03E" w14:textId="514EAC92" w:rsidR="005E5DAA" w:rsidRDefault="005E5DAA" w:rsidP="00286670">
      <w:pPr>
        <w:rPr>
          <w:ins w:id="111" w:author="Melcher, Jennifer Anne (Jenny)" w:date="2021-07-07T15:40:00Z"/>
        </w:rPr>
      </w:pPr>
    </w:p>
    <w:p w14:paraId="523F32E8" w14:textId="5D90CE43" w:rsidR="005E5DAA" w:rsidRDefault="005E5DAA" w:rsidP="00286670">
      <w:pPr>
        <w:rPr>
          <w:ins w:id="112" w:author="Melcher, Jennifer Anne (Jenny)" w:date="2021-07-07T15:40:00Z"/>
        </w:rPr>
      </w:pPr>
    </w:p>
    <w:p w14:paraId="1745D455" w14:textId="6CEF7B3F" w:rsidR="005E5DAA" w:rsidRDefault="005E5DAA" w:rsidP="00286670">
      <w:pPr>
        <w:rPr>
          <w:ins w:id="113" w:author="Melcher, Jennifer Anne (Jenny)" w:date="2021-07-07T15:40:00Z"/>
        </w:rPr>
      </w:pPr>
    </w:p>
    <w:p w14:paraId="3A580CD5" w14:textId="5EF1256A" w:rsidR="005E5DAA" w:rsidRDefault="005E5DAA" w:rsidP="00286670">
      <w:pPr>
        <w:rPr>
          <w:ins w:id="114" w:author="Melcher, Jennifer Anne (Jenny)" w:date="2021-07-07T15:40:00Z"/>
        </w:rPr>
      </w:pPr>
    </w:p>
    <w:p w14:paraId="64352BC5" w14:textId="66DD23B8" w:rsidR="005E5DAA" w:rsidRDefault="005E5DAA" w:rsidP="00286670">
      <w:pPr>
        <w:rPr>
          <w:ins w:id="115" w:author="Melcher, Jennifer Anne (Jenny)" w:date="2021-07-07T15:40:00Z"/>
        </w:rPr>
      </w:pPr>
    </w:p>
    <w:p w14:paraId="4CB02D0C" w14:textId="1DBD1215" w:rsidR="005E5DAA" w:rsidRDefault="005E5DAA" w:rsidP="00286670">
      <w:pPr>
        <w:rPr>
          <w:ins w:id="116" w:author="Melcher, Jennifer Anne (Jenny)" w:date="2021-07-07T15:40:00Z"/>
        </w:rPr>
      </w:pPr>
    </w:p>
    <w:p w14:paraId="796B789B" w14:textId="2AFECF5E" w:rsidR="005E5DAA" w:rsidRDefault="005E5DAA" w:rsidP="00286670">
      <w:pPr>
        <w:rPr>
          <w:ins w:id="117" w:author="Melcher, Jennifer Anne (Jenny)" w:date="2021-07-07T15:40:00Z"/>
        </w:rPr>
      </w:pPr>
    </w:p>
    <w:p w14:paraId="0C6602C6" w14:textId="40850D31" w:rsidR="005E5DAA" w:rsidRDefault="005E5DAA" w:rsidP="00286670">
      <w:pPr>
        <w:rPr>
          <w:ins w:id="118" w:author="Melcher, Jennifer Anne (Jenny)" w:date="2021-07-07T15:40:00Z"/>
        </w:rPr>
      </w:pPr>
    </w:p>
    <w:p w14:paraId="4B57F188" w14:textId="2938C934" w:rsidR="005E5DAA" w:rsidRDefault="005E5DAA" w:rsidP="00286670">
      <w:pPr>
        <w:rPr>
          <w:ins w:id="119" w:author="Melcher, Jennifer Anne (Jenny)" w:date="2021-07-07T15:41:00Z"/>
        </w:rPr>
      </w:pPr>
    </w:p>
    <w:p w14:paraId="028BA3F7" w14:textId="2A40FE41" w:rsidR="005E5DAA" w:rsidRDefault="005E5DAA" w:rsidP="00286670">
      <w:pPr>
        <w:rPr>
          <w:ins w:id="120" w:author="Melcher, Jennifer Anne (Jenny)" w:date="2021-07-07T15:41:00Z"/>
        </w:rPr>
      </w:pPr>
    </w:p>
    <w:p w14:paraId="1A66C8B3" w14:textId="77777777" w:rsidR="005E5DAA" w:rsidRDefault="005E5DAA" w:rsidP="00286670">
      <w:pPr>
        <w:rPr>
          <w:ins w:id="121" w:author="Melcher, Jennifer Anne (Jenny)" w:date="2021-07-07T15:41:00Z"/>
        </w:rPr>
      </w:pPr>
    </w:p>
    <w:p w14:paraId="1023061F" w14:textId="2AAE9BA5" w:rsidR="005E5DAA" w:rsidRDefault="005E5DAA" w:rsidP="00286670">
      <w:pPr>
        <w:rPr>
          <w:ins w:id="122" w:author="Melcher, Jennifer Anne (Jenny)" w:date="2021-07-07T15:41:00Z"/>
        </w:rPr>
      </w:pPr>
    </w:p>
    <w:p w14:paraId="0795CE41" w14:textId="191647C4" w:rsidR="005E5DAA" w:rsidRDefault="005E5DAA" w:rsidP="00286670">
      <w:pPr>
        <w:rPr>
          <w:ins w:id="123" w:author="Melcher, Jennifer Anne (Jenny)" w:date="2021-07-07T15:41:00Z"/>
        </w:rPr>
      </w:pPr>
    </w:p>
    <w:p w14:paraId="06CBEDDE" w14:textId="587111F2" w:rsidR="005E5DAA" w:rsidRDefault="005E5DAA" w:rsidP="00286670">
      <w:pPr>
        <w:rPr>
          <w:ins w:id="124" w:author="Melcher, Jennifer Anne (Jenny)" w:date="2021-07-07T15:41:00Z"/>
        </w:rPr>
      </w:pPr>
    </w:p>
    <w:p w14:paraId="04CA68E1" w14:textId="77777777" w:rsidR="005E5DAA" w:rsidRDefault="005E5DAA" w:rsidP="00286670">
      <w:pPr>
        <w:rPr>
          <w:ins w:id="125" w:author="Melcher, Jennifer Anne (Jenny)" w:date="2021-07-07T15:40:00Z"/>
        </w:rPr>
      </w:pPr>
    </w:p>
    <w:p w14:paraId="4BC0E994" w14:textId="692E6DD2" w:rsidR="005E5DAA" w:rsidRDefault="005E5DAA" w:rsidP="00286670">
      <w:pPr>
        <w:rPr>
          <w:ins w:id="126" w:author="Melcher, Jennifer Anne (Jenny)" w:date="2021-07-07T15:41:00Z"/>
        </w:rPr>
      </w:pPr>
    </w:p>
    <w:p w14:paraId="3537F6D1" w14:textId="77777777" w:rsidR="005E5DAA" w:rsidRDefault="005E5DAA" w:rsidP="00286670">
      <w:pPr>
        <w:rPr>
          <w:ins w:id="127" w:author="Melcher, Jennifer Anne (Jenny)" w:date="2021-07-07T15:40:00Z"/>
        </w:rPr>
      </w:pPr>
    </w:p>
    <w:p w14:paraId="6AD04089" w14:textId="5248AA39" w:rsidR="005E5DAA" w:rsidRDefault="005E5DAA" w:rsidP="00286670">
      <w:pPr>
        <w:rPr>
          <w:ins w:id="128" w:author="Melcher, Jennifer Anne (Jenny)" w:date="2021-07-07T15:40:00Z"/>
        </w:rPr>
      </w:pPr>
    </w:p>
    <w:p w14:paraId="48B7409F" w14:textId="3936ED87" w:rsidR="005E5DAA" w:rsidRDefault="005E5DAA" w:rsidP="00286670">
      <w:pPr>
        <w:rPr>
          <w:ins w:id="129" w:author="Melcher, Jennifer Anne (Jenny)" w:date="2021-07-07T15:40:00Z"/>
        </w:rPr>
      </w:pPr>
    </w:p>
    <w:p w14:paraId="0B431EC0" w14:textId="28FF62E6" w:rsidR="005E5DAA" w:rsidRDefault="005E5DAA" w:rsidP="00286670">
      <w:pPr>
        <w:rPr>
          <w:ins w:id="130" w:author="Melcher, Jennifer Anne (Jenny)" w:date="2021-07-07T15:40:00Z"/>
        </w:rPr>
      </w:pPr>
    </w:p>
    <w:p w14:paraId="6881DF67" w14:textId="5964680E" w:rsidR="005E5DAA" w:rsidRDefault="005E5DAA" w:rsidP="00286670">
      <w:pPr>
        <w:rPr>
          <w:ins w:id="131" w:author="Melcher, Jennifer Anne (Jenny)" w:date="2021-07-07T15:40:00Z"/>
        </w:rPr>
      </w:pPr>
    </w:p>
    <w:p w14:paraId="7BF8C1AA" w14:textId="112A9C22" w:rsidR="005E5DAA" w:rsidRDefault="005E5DAA" w:rsidP="00286670">
      <w:pPr>
        <w:rPr>
          <w:ins w:id="132" w:author="Melcher, Jennifer Anne (Jenny)" w:date="2021-07-07T15:40:00Z"/>
        </w:rPr>
      </w:pPr>
    </w:p>
    <w:p w14:paraId="2AB4841E" w14:textId="6A3D3C7A" w:rsidR="005E5DAA" w:rsidRDefault="005E5DAA" w:rsidP="00286670">
      <w:pPr>
        <w:rPr>
          <w:ins w:id="133" w:author="Melcher, Jennifer Anne (Jenny)" w:date="2021-07-07T15:40:00Z"/>
        </w:rPr>
      </w:pPr>
    </w:p>
    <w:p w14:paraId="4A45FC65" w14:textId="79F093FE" w:rsidR="005E5DAA" w:rsidRDefault="005E5DAA" w:rsidP="00286670">
      <w:pPr>
        <w:rPr>
          <w:ins w:id="134" w:author="Melcher, Jennifer Anne (Jenny)" w:date="2021-07-07T15:40:00Z"/>
        </w:rPr>
      </w:pPr>
    </w:p>
    <w:p w14:paraId="1D6A674B" w14:textId="16097101" w:rsidR="005E5DAA" w:rsidRDefault="005E5DAA" w:rsidP="00286670">
      <w:pPr>
        <w:rPr>
          <w:ins w:id="135" w:author="Melcher, Jennifer Anne (Jenny)" w:date="2021-07-07T15:40:00Z"/>
        </w:rPr>
      </w:pPr>
    </w:p>
    <w:p w14:paraId="0340F528" w14:textId="6E099F13" w:rsidR="005E5DAA" w:rsidRDefault="005E5DAA" w:rsidP="00286670">
      <w:pPr>
        <w:rPr>
          <w:ins w:id="136" w:author="Melcher, Jennifer Anne (Jenny)" w:date="2021-07-07T15:40:00Z"/>
        </w:rPr>
      </w:pPr>
    </w:p>
    <w:p w14:paraId="022887CE" w14:textId="67EEA39B" w:rsidR="005E5DAA" w:rsidRDefault="005E5DAA" w:rsidP="00286670">
      <w:pPr>
        <w:rPr>
          <w:ins w:id="137" w:author="Melcher, Jennifer Anne (Jenny)" w:date="2021-07-07T15:40:00Z"/>
        </w:rPr>
      </w:pPr>
    </w:p>
    <w:p w14:paraId="49074CE0" w14:textId="381CF681" w:rsidR="005E5DAA" w:rsidRDefault="005E5DAA" w:rsidP="00286670">
      <w:pPr>
        <w:rPr>
          <w:ins w:id="138" w:author="Melcher, Jennifer Anne (Jenny)" w:date="2021-07-07T15:40:00Z"/>
        </w:rPr>
      </w:pPr>
    </w:p>
    <w:p w14:paraId="4A29977E" w14:textId="38A59471" w:rsidR="005E5DAA" w:rsidRDefault="005E5DAA" w:rsidP="00286670">
      <w:pPr>
        <w:rPr>
          <w:ins w:id="139" w:author="Melcher, Jennifer Anne (Jenny)" w:date="2021-07-07T15:40:00Z"/>
        </w:rPr>
      </w:pPr>
    </w:p>
    <w:p w14:paraId="433C7A75" w14:textId="0232B851" w:rsidR="005E5DAA" w:rsidRDefault="005E5DAA" w:rsidP="00286670">
      <w:pPr>
        <w:rPr>
          <w:ins w:id="140" w:author="Melcher, Jennifer Anne (Jenny)" w:date="2021-07-07T15:40:00Z"/>
        </w:rPr>
      </w:pPr>
    </w:p>
    <w:p w14:paraId="6ED5BEC9" w14:textId="19050A2E" w:rsidR="005E5DAA" w:rsidRDefault="005E5DAA" w:rsidP="00286670">
      <w:pPr>
        <w:rPr>
          <w:ins w:id="141" w:author="Melcher, Jennifer Anne (Jenny)" w:date="2021-07-07T15:40:00Z"/>
        </w:rPr>
      </w:pPr>
    </w:p>
    <w:p w14:paraId="71643324" w14:textId="2C0AE144" w:rsidR="005E5DAA" w:rsidRDefault="005E5DAA" w:rsidP="00286670">
      <w:pPr>
        <w:rPr>
          <w:ins w:id="142" w:author="Melcher, Jennifer Anne (Jenny)" w:date="2021-07-07T15:40:00Z"/>
        </w:rPr>
      </w:pPr>
    </w:p>
    <w:p w14:paraId="3870CAD7" w14:textId="5A226B7A" w:rsidR="005E5DAA" w:rsidRDefault="005E5DAA" w:rsidP="00286670">
      <w:pPr>
        <w:rPr>
          <w:ins w:id="143" w:author="Melcher, Jennifer Anne (Jenny)" w:date="2021-07-07T15:40:00Z"/>
        </w:rPr>
      </w:pPr>
    </w:p>
    <w:p w14:paraId="75820B32" w14:textId="18F4823D" w:rsidR="005E5DAA" w:rsidRDefault="005E5DAA" w:rsidP="00286670">
      <w:pPr>
        <w:rPr>
          <w:ins w:id="144" w:author="Melcher, Jennifer Anne (Jenny)" w:date="2021-07-07T15:40:00Z"/>
        </w:rPr>
      </w:pPr>
    </w:p>
    <w:p w14:paraId="77352869" w14:textId="4D5C4492" w:rsidR="005E5DAA" w:rsidRDefault="005E5DAA" w:rsidP="00286670">
      <w:pPr>
        <w:rPr>
          <w:ins w:id="145" w:author="Melcher, Jennifer Anne (Jenny)" w:date="2021-07-07T15:40:00Z"/>
        </w:rPr>
      </w:pPr>
    </w:p>
    <w:p w14:paraId="67BF7BC3" w14:textId="5BFA3E9D" w:rsidR="005E5DAA" w:rsidRDefault="005E5DAA" w:rsidP="00286670">
      <w:pPr>
        <w:rPr>
          <w:ins w:id="146" w:author="Melcher, Jennifer Anne (Jenny)" w:date="2021-07-07T15:40:00Z"/>
        </w:rPr>
      </w:pPr>
      <w:r>
        <w:rPr>
          <w:b/>
          <w:bCs/>
          <w:noProof/>
        </w:rPr>
        <mc:AlternateContent>
          <mc:Choice Requires="wps">
            <w:drawing>
              <wp:anchor distT="0" distB="0" distL="114300" distR="114300" simplePos="0" relativeHeight="251660288" behindDoc="0" locked="0" layoutInCell="1" allowOverlap="1" wp14:anchorId="1CD5AF32" wp14:editId="18C320B1">
                <wp:simplePos x="0" y="0"/>
                <wp:positionH relativeFrom="column">
                  <wp:posOffset>0</wp:posOffset>
                </wp:positionH>
                <wp:positionV relativeFrom="paragraph">
                  <wp:posOffset>142240</wp:posOffset>
                </wp:positionV>
                <wp:extent cx="6443330" cy="446567"/>
                <wp:effectExtent l="0" t="0" r="8890" b="10795"/>
                <wp:wrapNone/>
                <wp:docPr id="9" name="Text Box 9"/>
                <wp:cNvGraphicFramePr/>
                <a:graphic xmlns:a="http://schemas.openxmlformats.org/drawingml/2006/main">
                  <a:graphicData uri="http://schemas.microsoft.com/office/word/2010/wordprocessingShape">
                    <wps:wsp>
                      <wps:cNvSpPr txBox="1"/>
                      <wps:spPr>
                        <a:xfrm>
                          <a:off x="0" y="0"/>
                          <a:ext cx="6443330" cy="446567"/>
                        </a:xfrm>
                        <a:prstGeom prst="rect">
                          <a:avLst/>
                        </a:prstGeom>
                        <a:solidFill>
                          <a:schemeClr val="lt1"/>
                        </a:solidFill>
                        <a:ln w="6350">
                          <a:solidFill>
                            <a:prstClr val="black"/>
                          </a:solidFill>
                        </a:ln>
                      </wps:spPr>
                      <wps:txbx>
                        <w:txbxContent>
                          <w:p w14:paraId="4CBB3EF6" w14:textId="19561D12" w:rsidR="009D1760" w:rsidRPr="009D1760" w:rsidRDefault="009D1760" w:rsidP="009D1760">
                            <w:pPr>
                              <w:jc w:val="both"/>
                              <w:rPr>
                                <w:bCs/>
                                <w:sz w:val="20"/>
                                <w:szCs w:val="20"/>
                              </w:rPr>
                            </w:pPr>
                            <w:r w:rsidRPr="009D1760">
                              <w:rPr>
                                <w:b/>
                                <w:sz w:val="20"/>
                                <w:szCs w:val="20"/>
                              </w:rPr>
                              <w:t xml:space="preserve">Figure 3: Relationship between symptom reports: </w:t>
                            </w:r>
                            <w:r w:rsidRPr="009D1760">
                              <w:rPr>
                                <w:bCs/>
                                <w:sz w:val="20"/>
                                <w:szCs w:val="20"/>
                              </w:rPr>
                              <w:t>The overall correlation between symptoms arises mostly due to intra-subject correlation</w:t>
                            </w:r>
                          </w:p>
                          <w:p w14:paraId="466B3E2E" w14:textId="77777777" w:rsidR="009D1760" w:rsidRPr="009D1760" w:rsidRDefault="009D1760" w:rsidP="009D1760">
                            <w:pPr>
                              <w:rPr>
                                <w:bCs/>
                                <w:sz w:val="20"/>
                                <w:szCs w:val="20"/>
                              </w:rPr>
                            </w:pPr>
                          </w:p>
                          <w:p w14:paraId="67D735E1" w14:textId="77777777" w:rsidR="009D1760" w:rsidRPr="00824CD9" w:rsidRDefault="009D1760" w:rsidP="009D1760">
                            <w:pPr>
                              <w:rPr>
                                <w:sz w:val="20"/>
                                <w:szCs w:val="20"/>
                              </w:rPr>
                            </w:pPr>
                          </w:p>
                          <w:p w14:paraId="463ADC18" w14:textId="77777777" w:rsidR="009D1760" w:rsidRPr="00824CD9" w:rsidRDefault="009D1760" w:rsidP="009D176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5AF32" id="Text Box 9" o:spid="_x0000_s1028" type="#_x0000_t202" style="position:absolute;margin-left:0;margin-top:11.2pt;width:507.35pt;height:3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" fillcolor="white [3201]" strokeweight=".5pt">
                <v:textbox>
                  <w:txbxContent>
                    <w:p w14:paraId="4CBB3EF6" w14:textId="19561D12" w:rsidR="009D1760" w:rsidRPr="009D1760" w:rsidRDefault="009D1760" w:rsidP="009D1760">
                      <w:pPr>
                        <w:jc w:val="both"/>
                        <w:rPr>
                          <w:bCs/>
                          <w:sz w:val="20"/>
                          <w:szCs w:val="20"/>
                        </w:rPr>
                      </w:pPr>
                      <w:r w:rsidRPr="009D1760">
                        <w:rPr>
                          <w:b/>
                          <w:sz w:val="20"/>
                          <w:szCs w:val="20"/>
                        </w:rPr>
                        <w:t xml:space="preserve">Figure 3: Relationship between symptom reports: </w:t>
                      </w:r>
                      <w:r w:rsidRPr="009D1760">
                        <w:rPr>
                          <w:bCs/>
                          <w:sz w:val="20"/>
                          <w:szCs w:val="20"/>
                        </w:rPr>
                        <w:t>The overall correlation between symptoms arises mostly due to intra-subject correlation</w:t>
                      </w:r>
                    </w:p>
                    <w:p w14:paraId="466B3E2E" w14:textId="77777777" w:rsidR="009D1760" w:rsidRPr="009D1760" w:rsidRDefault="009D1760" w:rsidP="009D1760">
                      <w:pPr>
                        <w:rPr>
                          <w:bCs/>
                          <w:sz w:val="20"/>
                          <w:szCs w:val="20"/>
                        </w:rPr>
                      </w:pPr>
                    </w:p>
                    <w:p w14:paraId="67D735E1" w14:textId="77777777" w:rsidR="009D1760" w:rsidRPr="00824CD9" w:rsidRDefault="009D1760" w:rsidP="009D1760">
                      <w:pPr>
                        <w:rPr>
                          <w:sz w:val="20"/>
                          <w:szCs w:val="20"/>
                        </w:rPr>
                      </w:pPr>
                    </w:p>
                    <w:p w14:paraId="463ADC18" w14:textId="77777777" w:rsidR="009D1760" w:rsidRPr="00824CD9" w:rsidRDefault="009D1760" w:rsidP="009D1760">
                      <w:pPr>
                        <w:rPr>
                          <w:sz w:val="20"/>
                          <w:szCs w:val="20"/>
                        </w:rPr>
                      </w:pPr>
                    </w:p>
                  </w:txbxContent>
                </v:textbox>
              </v:shape>
            </w:pict>
          </mc:Fallback>
        </mc:AlternateContent>
      </w:r>
    </w:p>
    <w:p w14:paraId="562CDDBA" w14:textId="5C519F64" w:rsidR="005E5DAA" w:rsidRDefault="005E5DAA" w:rsidP="00286670">
      <w:pPr>
        <w:rPr>
          <w:ins w:id="147" w:author="Melcher, Jennifer Anne (Jenny)" w:date="2021-07-07T15:40:00Z"/>
        </w:rPr>
      </w:pPr>
    </w:p>
    <w:p w14:paraId="31EB0EDC" w14:textId="0F2D9432" w:rsidR="005E5DAA" w:rsidRDefault="005E5DAA" w:rsidP="00286670">
      <w:pPr>
        <w:rPr>
          <w:ins w:id="148" w:author="Melcher, Jennifer Anne (Jenny)" w:date="2021-07-07T15:40:00Z"/>
        </w:rPr>
      </w:pPr>
    </w:p>
    <w:p w14:paraId="7071C6C8" w14:textId="1F0D33E6" w:rsidR="005E5DAA" w:rsidRDefault="005E5DAA" w:rsidP="00286670">
      <w:pPr>
        <w:rPr>
          <w:ins w:id="149" w:author="Melcher, Jennifer Anne (Jenny)" w:date="2021-07-07T15:40:00Z"/>
        </w:rPr>
      </w:pPr>
      <w:del w:id="150" w:author="Melcher, Jennifer Anne (Jenny)" w:date="2021-07-07T15:41:00Z">
        <w:r w:rsidDel="005E5DAA">
          <w:rPr>
            <w:noProof/>
          </w:rPr>
          <mc:AlternateContent>
            <mc:Choice Requires="wps">
              <w:drawing>
                <wp:anchor distT="0" distB="0" distL="114300" distR="114300" simplePos="0" relativeHeight="251661312" behindDoc="0" locked="0" layoutInCell="1" allowOverlap="1" wp14:anchorId="0BCDF0DC" wp14:editId="2CDB0DBB">
                  <wp:simplePos x="0" y="0"/>
                  <wp:positionH relativeFrom="column">
                    <wp:posOffset>610870</wp:posOffset>
                  </wp:positionH>
                  <wp:positionV relativeFrom="paragraph">
                    <wp:posOffset>154940</wp:posOffset>
                  </wp:positionV>
                  <wp:extent cx="1318437" cy="723014"/>
                  <wp:effectExtent l="0" t="0" r="2540" b="1270"/>
                  <wp:wrapNone/>
                  <wp:docPr id="10" name="Rectangle 10"/>
                  <wp:cNvGraphicFramePr/>
                  <a:graphic xmlns:a="http://schemas.openxmlformats.org/drawingml/2006/main">
                    <a:graphicData uri="http://schemas.microsoft.com/office/word/2010/wordprocessingShape">
                      <wps:wsp>
                        <wps:cNvSpPr/>
                        <wps:spPr>
                          <a:xfrm>
                            <a:off x="0" y="0"/>
                            <a:ext cx="1318437" cy="7230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1594F" id="Rectangle 10" o:spid="_x0000_s1026" style="position:absolute;margin-left:48.1pt;margin-top:12.2pt;width:103.8pt;height:56.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" fillcolor="white [3212]" stroked="f" strokeweight="1pt"/>
              </w:pict>
            </mc:Fallback>
          </mc:AlternateContent>
        </w:r>
      </w:del>
    </w:p>
    <w:p w14:paraId="0AD1FDC9" w14:textId="384DD6D6" w:rsidR="005E5DAA" w:rsidDel="005E5DAA" w:rsidRDefault="005E5DAA" w:rsidP="00286670">
      <w:pPr>
        <w:rPr>
          <w:del w:id="151" w:author="Melcher, Jennifer Anne (Jenny)" w:date="2021-07-07T15:41:00Z"/>
        </w:rPr>
      </w:pPr>
    </w:p>
    <w:p w14:paraId="0D322B6B" w14:textId="7FFBB78E" w:rsidR="00486097" w:rsidRPr="00286670" w:rsidDel="005E5DAA" w:rsidRDefault="005E5DAA" w:rsidP="00286670">
      <w:pPr>
        <w:rPr>
          <w:del w:id="152" w:author="Melcher, Jennifer Anne (Jenny)" w:date="2021-07-07T15:41:00Z"/>
        </w:rPr>
      </w:pPr>
      <w:r>
        <w:rPr>
          <w:noProof/>
        </w:rPr>
        <mc:AlternateContent>
          <mc:Choice Requires="wpg">
            <w:drawing>
              <wp:anchor distT="0" distB="0" distL="114300" distR="114300" simplePos="0" relativeHeight="251675648" behindDoc="0" locked="0" layoutInCell="1" allowOverlap="1" wp14:anchorId="497791D3" wp14:editId="573C03A3">
                <wp:simplePos x="0" y="0"/>
                <wp:positionH relativeFrom="column">
                  <wp:posOffset>-180975</wp:posOffset>
                </wp:positionH>
                <wp:positionV relativeFrom="paragraph">
                  <wp:posOffset>-5541645</wp:posOffset>
                </wp:positionV>
                <wp:extent cx="6381750" cy="4609465"/>
                <wp:effectExtent l="0" t="0" r="6350" b="635"/>
                <wp:wrapNone/>
                <wp:docPr id="19" name="Group 19"/>
                <wp:cNvGraphicFramePr/>
                <a:graphic xmlns:a="http://schemas.openxmlformats.org/drawingml/2006/main">
                  <a:graphicData uri="http://schemas.microsoft.com/office/word/2010/wordprocessingGroup">
                    <wpg:wgp>
                      <wpg:cNvGrpSpPr/>
                      <wpg:grpSpPr>
                        <a:xfrm>
                          <a:off x="0" y="0"/>
                          <a:ext cx="6381750" cy="4609465"/>
                          <a:chOff x="0" y="0"/>
                          <a:chExt cx="6381750" cy="4609465"/>
                        </a:xfrm>
                      </wpg:grpSpPr>
                      <pic:pic xmlns:pic="http://schemas.openxmlformats.org/drawingml/2006/picture">
                        <pic:nvPicPr>
                          <pic:cNvPr id="3"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80975" y="95250"/>
                            <a:ext cx="5943600" cy="4514215"/>
                          </a:xfrm>
                          <a:prstGeom prst="rect">
                            <a:avLst/>
                          </a:prstGeom>
                        </pic:spPr>
                      </pic:pic>
                      <wpg:grpSp>
                        <wpg:cNvPr id="18" name="Group 18"/>
                        <wpg:cNvGrpSpPr/>
                        <wpg:grpSpPr>
                          <a:xfrm>
                            <a:off x="0" y="0"/>
                            <a:ext cx="6381750" cy="2571750"/>
                            <a:chOff x="0" y="0"/>
                            <a:chExt cx="6381750" cy="2571750"/>
                          </a:xfrm>
                        </wpg:grpSpPr>
                        <wpg:grpSp>
                          <wpg:cNvPr id="16" name="Group 16"/>
                          <wpg:cNvGrpSpPr/>
                          <wpg:grpSpPr>
                            <a:xfrm>
                              <a:off x="3743325" y="0"/>
                              <a:ext cx="2638425" cy="2571750"/>
                              <a:chOff x="0" y="0"/>
                              <a:chExt cx="2638425" cy="2571750"/>
                            </a:xfrm>
                          </wpg:grpSpPr>
                          <wps:wsp>
                            <wps:cNvPr id="13" name="Text Box 13"/>
                            <wps:cNvSpPr txBox="1"/>
                            <wps:spPr>
                              <a:xfrm>
                                <a:off x="0" y="2276475"/>
                                <a:ext cx="2638425" cy="295275"/>
                              </a:xfrm>
                              <a:prstGeom prst="rect">
                                <a:avLst/>
                              </a:prstGeom>
                              <a:solidFill>
                                <a:schemeClr val="bg1"/>
                              </a:solidFill>
                              <a:ln w="6350">
                                <a:noFill/>
                              </a:ln>
                            </wps:spPr>
                            <wps:txbx>
                              <w:txbxContent>
                                <w:p w14:paraId="2AF837F1" w14:textId="1A74637A" w:rsidR="005E5DAA" w:rsidRPr="005E5DAA" w:rsidRDefault="005E5DAA">
                                  <w:pPr>
                                    <w:jc w:val="center"/>
                                    <w:rPr>
                                      <w:rFonts w:asciiTheme="minorHAnsi" w:hAnsiTheme="minorHAnsi"/>
                                      <w:color w:val="000000" w:themeColor="text1"/>
                                      <w:sz w:val="18"/>
                                      <w:szCs w:val="18"/>
                                      <w:rPrChange w:id="153" w:author="Melcher, Jennifer Anne (Jenny)" w:date="2021-07-07T15:37:00Z">
                                        <w:rPr/>
                                      </w:rPrChange>
                                    </w:rPr>
                                    <w:pPrChange w:id="154" w:author="Melcher, Jennifer Anne (Jenny)" w:date="2021-07-07T15:37:00Z">
                                      <w:pPr/>
                                    </w:pPrChange>
                                  </w:pPr>
                                  <w:ins w:id="155" w:author="Melcher, Jennifer Anne (Jenny)" w:date="2021-07-07T15:36:00Z">
                                    <w:r w:rsidRPr="005E5DAA">
                                      <w:rPr>
                                        <w:rFonts w:asciiTheme="minorHAnsi" w:hAnsiTheme="minorHAnsi"/>
                                        <w:color w:val="000000" w:themeColor="text1"/>
                                        <w:sz w:val="18"/>
                                        <w:szCs w:val="18"/>
                                        <w:rPrChange w:id="156" w:author="Melcher, Jennifer Anne (Jenny)" w:date="2021-07-07T15:37:00Z">
                                          <w:rPr/>
                                        </w:rPrChange>
                                      </w:rPr>
                                      <w:t>Intra-subject correlation between symptom reports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0"/>
                                <a:ext cx="2638425" cy="295275"/>
                              </a:xfrm>
                              <a:prstGeom prst="rect">
                                <a:avLst/>
                              </a:prstGeom>
                              <a:solidFill>
                                <a:schemeClr val="bg1"/>
                              </a:solidFill>
                              <a:ln w="6350">
                                <a:noFill/>
                              </a:ln>
                            </wps:spPr>
                            <wps:txbx>
                              <w:txbxContent>
                                <w:p w14:paraId="08F022E4" w14:textId="7411FD9E" w:rsidR="005E5DAA" w:rsidRPr="005E5DAA" w:rsidRDefault="005E5DAA">
                                  <w:pPr>
                                    <w:jc w:val="center"/>
                                    <w:rPr>
                                      <w:rFonts w:asciiTheme="minorHAnsi" w:hAnsiTheme="minorHAnsi"/>
                                      <w:color w:val="000000" w:themeColor="text1"/>
                                      <w:sz w:val="18"/>
                                      <w:szCs w:val="18"/>
                                      <w:rPrChange w:id="157" w:author="Melcher, Jennifer Anne (Jenny)" w:date="2021-07-07T15:37:00Z">
                                        <w:rPr/>
                                      </w:rPrChange>
                                    </w:rPr>
                                    <w:pPrChange w:id="158" w:author="Melcher, Jennifer Anne (Jenny)" w:date="2021-07-07T15:37:00Z">
                                      <w:pPr/>
                                    </w:pPrChange>
                                  </w:pPr>
                                  <w:ins w:id="159" w:author="Melcher, Jennifer Anne (Jenny)" w:date="2021-07-07T15:36:00Z">
                                    <w:r w:rsidRPr="005E5DAA">
                                      <w:rPr>
                                        <w:rFonts w:asciiTheme="minorHAnsi" w:hAnsiTheme="minorHAnsi"/>
                                        <w:color w:val="000000" w:themeColor="text1"/>
                                        <w:sz w:val="18"/>
                                        <w:szCs w:val="18"/>
                                        <w:rPrChange w:id="160" w:author="Melcher, Jennifer Anne (Jenny)" w:date="2021-07-07T15:37:00Z">
                                          <w:rPr/>
                                        </w:rPrChange>
                                      </w:rPr>
                                      <w:t>Int</w:t>
                                    </w:r>
                                  </w:ins>
                                  <w:ins w:id="161" w:author="Melcher, Jennifer Anne (Jenny)" w:date="2021-07-07T15:39:00Z">
                                    <w:r>
                                      <w:rPr>
                                        <w:rFonts w:asciiTheme="minorHAnsi" w:hAnsiTheme="minorHAnsi"/>
                                        <w:color w:val="000000" w:themeColor="text1"/>
                                        <w:sz w:val="18"/>
                                        <w:szCs w:val="18"/>
                                      </w:rPr>
                                      <w:t>er</w:t>
                                    </w:r>
                                  </w:ins>
                                  <w:ins w:id="162" w:author="Melcher, Jennifer Anne (Jenny)" w:date="2021-07-07T15:36:00Z">
                                    <w:r w:rsidRPr="005E5DAA">
                                      <w:rPr>
                                        <w:rFonts w:asciiTheme="minorHAnsi" w:hAnsiTheme="minorHAnsi"/>
                                        <w:color w:val="000000" w:themeColor="text1"/>
                                        <w:sz w:val="18"/>
                                        <w:szCs w:val="18"/>
                                        <w:rPrChange w:id="163" w:author="Melcher, Jennifer Anne (Jenny)" w:date="2021-07-07T15:37:00Z">
                                          <w:rPr/>
                                        </w:rPrChange>
                                      </w:rPr>
                                      <w:t>-subject correlation between symptom reports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Rectangle 17"/>
                          <wps:cNvSpPr/>
                          <wps:spPr>
                            <a:xfrm>
                              <a:off x="0" y="95250"/>
                              <a:ext cx="1800225" cy="419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97791D3" id="Group 19" o:spid="_x0000_s1029" style="position:absolute;margin-left:-14.25pt;margin-top:-436.35pt;width:502.5pt;height:362.95pt;z-index:251675648" coordsize="63817,4609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AAAA/wAAAP8A&#13;&#10;AAARAAAAAAAAAAAAAAAAAAAAAAAAAAAAAAAAAAAAAAAAAAAAAAAAAAAAAAAAAAAAAAAAAAAAAAAA&#13;&#10;AAAAAAAAAAAAdwAAAD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gAAAD/AAAAiAAA&#13;&#10;AAAAAAAAAAAAAAAAAAAAAAAAAAAAAAAAAAAAAAAAAAAAAAAAAKoAAAD/AAAAVQAAAAAAAAAAAAAA&#13;&#10;AAAAAAAAAAAAAAAAAAAAAAAAAAAAAAAAAAAAAAAAAAAAAAAAAAAAAAAAAAAAAAAAAAAAAAAAAAAA&#13;&#10;AAAAAAAAAAAAAAAAAAAAAAAAAAAAAAAAAAAAAAAAAAAAAABmAAAAV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YAAAB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HcAAAAz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QAAAP8AAAD/AAAAEQAAAAAAAAAAAAAAAAAA&#13;&#10;AAAAAAAAAAAAAAAAAAAAAAAAAAAAAAAAAAAAAAAAAAAAAAAAAAAAAAAAAAAAzAAAAP8AAAA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IAAAA/wAAAIgAAAAAAAAAAAAAAAAAAAAAAAAA&#13;&#10;AAAAAAAAAAAAAAAAAAAAAAAAAACqAAAA/wAAAFUAAAAAAAAAAAAAAAAAAAAAAAAAAAAAAAAAAAAA&#13;&#10;AAAAAAAAAAAAAAAAAAAAAAAAAAAAAAAAAAAAAAAAAAAAAAAAAAAAAAAAAAAAAAAAAAAAAAAAAAAA&#13;&#10;AAAAAAAAAAAAAAAAAACIAAAA/wAAAH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gAAAD/AAAA&#13;&#10;d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MwAAAD/AAAAM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EAAAD/AAAA/wAAABEAAAAAAAAAAAAAAAAAAAAAAAAAAAAAAAAAAAAAAAAA&#13;&#10;AAAAAAAAAAAAAAAAAAAAAAAAAAAAAAAAAAAAAMwAAAD/AAAAM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AAAAP8AAACIAAAAAAAAAAAAAAAAAAAAAAAAAAAAAAAAAAAAAAAAAAAAAAAA&#13;&#10;AAAAAAAAAAAAAAAAAAAAAAAAAAAAAAAAAAAAAAAAAAAAAAAAAAAAAAAAAAAAAAAAAAAAAAAAAAAA&#13;&#10;AAAAAAAAAAAAAAAAAAAAAAAAAAAAAAAAAAAAAAAAAAAAAAAAAAAAAAAAAAAAAAAAAAAAAAAAiAAA&#13;&#10;AP8AAAB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AAAA/wAAAH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MAAAA/wAA&#13;&#10;A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AAAA&#13;&#10;/wAAAP8AAAARAAAAAAAAAAAAAAAAAAAAAAAAAAAAAAAAAAAAAAAAAAAAAAAAAAAAAAAAAAAAAAAA&#13;&#10;AAAAAAAAAAAAAADMAAAA/wAAA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gAAAD/&#13;&#10;AAAAiAAAAAAAAAAAAAAAAAAAAAAAAAAAAAAAAAAAAAAAAAAAAAAAAAAAAAAAAAAAAAAAAAAAAAAA&#13;&#10;AAAAAAAAAAAAAAAAAAAAAAAAAAAAAAAAAAAAAAAAAAAAAAAAAAAAAAAAAAAAAAAAAAAAAAAAAAAA&#13;&#10;AAAAAAAAAAAAAAAAAAAAAAAAAAAAAAAAAAAAAAAAAAAAAAAAAIgAAAD/AAAAd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AAAAP8AAAB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zAAAAP8AAAA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LsAAAD/AAAAV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dAAAA/wAAADMAAAAAAAAAAAAAAAAAAAAAAAAAAAAAAAAAAAAAAAAAAAAAAAAAAAAAAAAA&#13;&#10;AAAAAAAAAAAAAAAAAAAAAAAAAAAAAAAAAAAAAAAAAAAAAAAAAAAAAAAAAAAAAAAAzAAAAP8AAAAz&#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IAAAA/wAAAH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dAAAA/wAA&#13;&#10;A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AAAA/wAAAKoAAAAAAAAA&#13;&#10;AAAAAAAAAAAAAAAAAAAAAAAAAAAAAAAAAAAAAAAAAAAAAAAAAAAAAAAAAAAAAAAAAAAAAAAAAAAA&#13;&#10;AAAAAAAAAAAAAAAAAAAAAAAAAAAAAAAAAAAAAAAAAMwAAAD/AAAAM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AAAAP8AAAB3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LsAAAD/AAAA/wAAAO4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4AAAD/AAAA/wAAAP8AAAAzAAAAAAAAAAAAAAAAAAAAAAAAAAAAAAAA&#13;&#10;AAAAAAAAAAAAAAAAAAAAAAAAAAAAAAAAAAAAAAAAAAAAAAAAAAAAAAAAAAAAAAAAAAAAAAAAAAAA&#13;&#10;AAAAAAAAAAAAAAAAAADMAAAA/wAAAD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gAAAD/AAAAd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uAAAA/wAAAN0AAABV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AAAA/wAAAN0AAABVAAAAAAAAAAAAAAAAAAAAAAAAAAAAAAAAAAAAAAAAAAAAAAAAAAAAAAAAAAAA&#13;&#10;AAAAAAAAAAAAAAAAAAAAAAAAAAAAAAAAAAAAAAAAAAAAAAAAAAAAAAAAAAAAAAAAAAAAAAAAzAAA&#13;&#10;AP8AAAA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IAAAA&#13;&#10;/wAAAH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YAAAD/AAAA/wAAAP8AAAD/AAAA/wAAAP8AAAD/AAAA/wAAAP8AAAD/&#13;&#10;AAAA/wAAAP8AAAD/AAAA/wAAAP8AAAD/AAAAuwAAAAAAAAAAAAAAAAAAAHcAAAD/AAAA/wAAAP8A&#13;&#10;AAD/AAAAZ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gAAAD/AAAA/wAAAP8AAAD/&#13;&#10;AAAA/wAAAP8AAAD/AAAA/wAAAP8AAAD/AAAA/wAAAP8AAABEAAAAAAAAAAAAAAAAAAAAAAAAAAAA&#13;&#10;AAAAAAAAAAAAAAAAAAAAAAAAAAAAAAAAAAAAAAAAAAAAAAAAAAAAAAAAAAAAADMAAAB3AAAA7gAA&#13;&#10;AP8AAAD/AAAA/wAAAMwAAAB3AAAAE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m&#13;&#10;AAAA/wAAAP8AAAD/AAAA/wAAAP8AAAD/AAAA/wAAAP8AAAD/AAAA/wAAAP8AAAD/AAAA/wAAAP8A&#13;&#10;AAD/AAAA/wAAALsAAAAAAAAAAAAAAAAAAAB3AAAA/wAAAP8AAAD/AAAA/wAAAG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7AAAA/wAAAP8AAAD/AAAA/wAAAP8AAAD/AAAA/wAAAP8A&#13;&#10;AAD/AAAA/wAAAP8AAAD/AAAARAAAAAAAAAAAAAAAAAAAAAAAAAAAAAAAAAAAAAAAAAAAAAAAAAAA&#13;&#10;AAAAAAAAAAAAAAAAAAAAAAAAAAAAAAAAAJkAAAD/AAAA/wAAAP8AAAD/AAAA/wAAAP8AAAD/AAAA&#13;&#10;/wAAAP8AAABm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ZgAAAP8AAAD/AAAA/wAAAP8A&#13;&#10;AAD/AAAA/wAAAP8AAAD/AAAA/wAAAP8AAAD/AAAA/wAAAP8AAAD/AAAA/wAAAP8AAAC7AAAAAAAA&#13;&#10;AAAAAAAAAAAAdwAAAP8AAAD/AAAA/wAAAP8AAAB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7gAAAP8AAAD/AAAA/wAAAP8AAAD/AAAA/wAAAP8AAAD/AAAA/wAAAP8AAAD/AAAA/wAA&#13;&#10;AEQAAAAAAAAAAAAAAAAAAAAAAAAAAAAAAAAAAAAAAAAAAAAAAAAAAAAAAAAAAAAAAAAAAAAAAAAA&#13;&#10;AAAAAKoAAAD/AAAA/wAAAP8AAAD/AAAA/wAAAP8AAAD/AAAA/wAAAP8AAAD/AAAA/wAAAH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YAAAD/AAAA/wAAAP8AAAD/AAAA/wAAAP8AAAD/AAAA/wAA&#13;&#10;AP8AAAD/AAAA/wAAAP8AAAD/AAAA/wAAAP8AAAD/AAAAuwAAAAAAAAAAAAAAAAAAAHcAAAD/AAAA&#13;&#10;/wAAAP8AAAD/AAAAZ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IgAAAP8AAAD/AAAA/wAA&#13;&#10;AP8AAAD/AAAA/wAAAP8AAAD/AAAA/wAAAP8AAAD/AAAA/wAAAP8AAABEAAAAAAAAAAAAAAAAAAAA&#13;&#10;AAAAAAAAAAAAAAAAAAAAAAAAAAAAAAAAAAAAAAAAAAAAAAAAAAAAAGYAAAD/AAAA/wAAAP8AAAD/&#13;&#10;AAAA/wAAAP8AAAD/AAAA/wAAAP8AAAD/AAAA/wAAAP8AAAD/AAAAI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mAAAA/wAAAP8AAAD/AAAA/wAAAH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UAAAD/AAAA/wAAAP8AAAD/AAAA/wAAAP8AAAD/AAAA&#13;&#10;/wAAAP8AAAD/AAAA/wAAAP8AAAD/AAAARAAAAAAAAAAAAAAAAAAAAAAAAAAAAAAAAAAAAAAAAAAA&#13;&#10;AAAAAAAAAAAAAAAAAAAAAAAAAAAAAADMAAAA/wAAAP8AAAD/AAAA/wAAAJkAAAAAAAAAAAAAAEQA&#13;&#10;AADdAAAA/wAAAP8AAAD/AAAA/wAAAI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ZgAAAP8AAAD/AAAA&#13;&#10;/wAAAP8AAAB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3AAAA/wAAAP8AAAD/AAAA/wAAAAAAAAAAAAAAAAAAAAAAAAAAAAAAAAAAAAAAAAAA&#13;&#10;AAAAAAAAAAAAAAAAAAAAAAAAAAAAAAAAAAAAAAAAAAAAAAAAAAAAAAAAAAAAAAAAAAAAAAAAAAAA&#13;&#10;AAAzAAAA/wAAAP8AAAD/AAAA/wAAAJkAAAAAAAAAAAAAAAAAAAAAAAAAVQAAAP8AAAD/AAAA/wAA&#13;&#10;AP8AAAD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zAAAA/wAA&#13;&#10;AO4AAAAAAAAAAAAAAAAAAAAAAAAAAAAAAAAAAAAAAAAAAAAAAAAAAAAAAAAAqgAAAP8AAABVAAAA&#13;&#10;AAAAAAAAAAAAAAAAAAAAAAAAAADMAAAA/wAAAD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uwAAAP8AAAD/&#13;&#10;AAAA/wAAAP8AAAA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dAAAA/wAAAP8AAAD/AAAA/wAAAMwAAAAiAAAAAAAAAAAA&#13;&#10;AAAAAAAARAAAALsAAAD/AAAA/wAAAP8AAAD/AAAAq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AAAAP8AAAD/AAAA/wAAAP8AAAD/AAAA/wAAAP8AAAD/AAAA/wAAAP8AAAD/AAAA/wAA&#13;&#10;AP8AAAD/AAAA/wAAAE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EAAADdAAAA/wAA&#13;&#10;AP8AAAD/AAAA/wAAAP8AAAD/AAAA/wAAAP8AAAD/AAAA/wAAAP8AAAD/AAAA/wAAAJ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AAAMwAAAD/AAAA/wAAAP8AAAD/AAAA&#13;&#10;/wAAAP8AAAD/AAAA/wAAAP8AAAD/AAAA/wAAAI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QAAAHcAAADdAAAA/wAAAP8AAAD/AAAA/wAAAP8AAAC7&#13;&#10;AAAAdwAAAC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&#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&#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&#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&#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UAAACZAAAA/wAAAP8A&#13;&#10;AAD/AAAA/wAAAIgAAAAiAAAAAAAAAAAAAAAAAAAAAAAAAAAAAAAAAAAAAAAAAAAAAAAAAAAAAAAA&#13;&#10;AAAAAAAAAAAAAAAAAAAAAAAAAAAAAAAAAAAAAAAAAAAAAAAAAAAAAAAAAAAAAAAAAAAAAAAAAAAA&#13;&#10;AAAAAAAAAAAAAAAAAAAAAAAAAAAAAAAAAAAAAAAAAAAAAAAAAAAAAAAAAAAAAAAAAAAAAAAAAAAA&#13;&#10;AAAAAAAAAAAAAAAAAAAAAAAAAAAAAAAAAAAAAAAAAKoAAAD/AAAAVQAAAAAAAAAzAAAA/wAAAM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EAAAC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EAAAC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EAAAD/AAAA7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EAAAD/AAAA7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RAAAA/wAAAO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AAAA/wAAAO4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EQAAAP8AAADu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QAAAP8AAADu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uAAAA/wAAABEAAAAAAAAAAAAAAAAAAAAAAAAAAAAAAHcA&#13;&#10;AAD/AAAA/wAAADMAAAAAAAAAAAAAAAAAAAAAAAAAAAAAAAAAAAAAAAAAAAAAAAAAAAAAAAAAAAAA&#13;&#10;AAAAAAAAAAAAAAAAAAAAAAAAAAAAAAAAAAAAAAAAAAAAAAAAAAAAAAAAAAAAAAAAAAAAAAAAAAAA&#13;&#10;AAAAAAAAAAAAAAAAAAAAAAAAAAAAAAAAAAAAAAAAAACqAAAA/wAAAF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7gAAAP8AAAARAAAAAAAAAAAAAAAAAAAAAAAAAAAAAAAAAAAAmQAAAP8AAAB3AAAAAAAA&#13;&#10;AAAAAAAAAAAAAAAAAAAAAAAAAAAAAAAAAAAAAAAAAAAAAAAAAAAAAAAAAAAAAAAAAAAAAAAAAAAA&#13;&#10;AAAAAAAAAAAAAAAAAAAAAAAAAAAAAAAAAAAAAAAAAAAAAAAAAAAAAAAAAAAAAAAAAAAAAAAAAAAA&#13;&#10;AAAAAAAAAAAAAAAAAAAAqgAAAP8AAAB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zAAAA/wAAAN0AAAAAAAAAAAAAAAAAAAAAAAAAAAAAAAAAAAAAAAAA&#13;&#10;AAAAAAAAAAAAAAAAAAAAAAAAAAAAAAAAAAAAAAAAAAAAAAAAAAAAAAAAAAAAAAAAAAAAAAAAAAAA&#13;&#10;AAAAEQAAAP8AAADu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AAAA/wAAAO4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wAAAP8AAAB3AAAAAAAAAAAAAAAAAAAAAAAAAAAAAAAAAAAAAAAAAAAAAAAAAAAAAAAAAAAAAAAA&#13;&#10;AAAAAAAAAAAAAAAAAAAAAAAAAAAAAAAAAAAAAAAAAAAAAAAAAAAAAAAAABEAAAD/AAAA7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QAAAP8AAAD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MAAAD/AAAA/wAAAP8AAADdAAAAAAAAAAAAAAAA&#13;&#10;AAAAAAAAAAAAAAAAAAAAAAAAAAAAAAAAAAAAAAAAAAAAAAAAAAAAAAAAAAAAAAAAAAAAAAAAAAAA&#13;&#10;AAAAAAAAAAAAAAAAAAAAAAAAAAAAAAAAAAARAAAA/wAAAO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EAAAD/AAAA7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3QAAAP8AAAA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AAAA/wAAAP8AAAC7AAAAIgAAAAAAAAAAAAAAAAAAAAAAAAAAAAAAAAAAAAAA&#13;&#10;AAAAAAAAAAAAAAAAAAAAAAAAAAAAAAAAAAAAAAAAAAAAAAAAAAAAAAAAAAAAAAAAAAAAAAAAAAAA&#13;&#10;AAAAAAAAAAAAEQAAAP8AAAD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AAAA/wAAAO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AAAAP8AAAC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uAAAA/wAAAP8AAAD/AAAAM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zAAAAP8AAADdAAAAV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3AAAA/wAAADMAAAAAAAAAAAAAAAAAAAAAAAAAAAAAAAAAAAAAAAAAAAAAAAAAAAAA&#13;&#10;AAAAAAAAADMAAAC7AAAA/wAAAP8AAAD/AAAAqgAAAD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VAAAA/wAAAP8AAAAz&#13;&#10;AAAAAAAAAAAAAAAAAAAAAAAAAAAAAAAAAAAAAAAAAAAAAAAAAAAAAAAAACIAAADuAAAA/wAAAP8A&#13;&#10;AAD/AAAA/wAAAP8AAAD/AAAAM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3AAAA/wAAAP8AAAD/AAAAMwAAAAAAAAAAAAAAAAAAAAAA&#13;&#10;AAAAAAAAAAAAAAAAAAAAAAAAAAAAAAAAAACqAAAA/wAAALsAAAAiAAAAAAAAACIAAAC7AAAA/wAA&#13;&#10;AJ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UA&#13;&#10;AAC7AAAA/wAAAMwAAADuAAAA/wAAADMAAAAAAAAAAAAAAAAAAAAAAAAAAAAAAAAAAAAAAAAAAAAA&#13;&#10;AAAAAAAAAAAA7gAAAO4AAAAAAAAAAAAAAAAAAAAAAAAAIgAAAP8AAAD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IAAAA/wAAAJkAAAAAAAAA7gAA&#13;&#10;AP8AAAAzAAAAAAAAAAAAAAAAAAAAAAAAAAAAAAAAAAAAAAAAAAAAAAAAAAAAMwAAAP8AAAC7AAAA&#13;&#10;AAAAAAAAAAAAAAAAAAAAAAAAAADMAAAA/wAAAD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VQAAABEAAAAAAAAAAAAAAO4AAAD/AAAAMwAAAAAAAAAAAAAA&#13;&#10;AAAAAAAAAAAAAAAAAAAAAAAAAAAAAAAAAAAAAFUAAAD/AAAAmQAAAAAAAAAAAAAAAAAAAAAAAAAA&#13;&#10;AAAAqgAAAP8AAABV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uAAAA/wAAADMAAAAAAAAAAAAAAAAAAAAAAAAAAAAAAAAAAAAA&#13;&#10;AAAAAAAAAAAAAAB3AAAA/wAAAIgAAAAAAAAAAAAAAAAAAAAAAAAAAAAAAIgAAAD/AAAAd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7gAAAP8AAAAzAAAAAAAAAAAAAAAAAAAAAAAAAAAAAAAAAAAAAAAAAAAAAAAAAAAAdwAAAP8A&#13;&#10;AACIAAAAAAAAAAAAAAAAAAAAAAAAAAAAAACIAAAA/wAAAH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A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iAAAA3QAAAP8AAAD/AAAA/wAAAP8AAAD/AAAA/wAAAP8AAADMAAAAEQAAAAAAAAAAAAAAAAAA&#13;&#10;AAAAAAAAAAAAAAAAAAAAAAAAAAAAAAAAAAAAAAAAAAAAAAAAAAAAAAAAAAAAAAAAAAAAAAAAAAAA&#13;&#10;AAAAAAAAAAAAAAAAAAAAAAAAAAAAAAAAAAAAADMAAAD/AAAAzAAAAAAAAAAAAAAAAAAAAAAAAAAA&#13;&#10;AAAAAAAAAAAAAAAAAAAAAAAAAAAAAAAAAAAAAAAAAAAAAAAAAAAAqgAAAP8AAAB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qgAAAP8AAAC7AAAAVQAA&#13;&#10;AAAAAAAAAAAAAAAAAGYAAADMAAAA/wAAAKoAAAAAAAAAAAAAAAAAAAAAAAAAAAAAAAAAAAAAAAAA&#13;&#10;AAAAAAAAAAAAAAAAAAAAAAAAAAAAAAAAAAAAAAAAAAAAAAAAAAAAAAAAAAAAAAAAAAAAAAAAAAAA&#13;&#10;AAAAAAAAAAAAAAAAAAAAAAAAAAAAAAAAAAAAAAAAAAAAAAAAAAAAAAAAAAAAAAAAAAAAAAAAAAAA&#13;&#10;AAAAAAAAAAAAAAAAAAAAAAAAAAAAAKoAAAD/AAAAV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&#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AAAAAYAAAAJAAAADAAAAA8AAAAP8AAAD/AAAA/wAAAP8AAAD/AAAA/wAAAP8A&#13;&#10;AAD/AAAA/wAAAP8AAAD/AAAA/wAAAP8AAAD/AAAA/wAAAP8AAAD/AAAA/wAAAP8AAAD/AAAA/wAA&#13;&#10;AP8AAADwAAAAI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gAAAAoAAAAP8A&#13;&#10;AAD/AAAA/wAAAP8AAAD/AAAA/wAAAP8AAAD/AAAA/wAAAP8AAAD/AAAA/wAAAP8AAAD/AAAA/wAA&#13;&#10;AP8AAAD/AAAA/wAAAP8AAAD/AAAA/wAAAP8AAAD/AAAA/wAAAP8AAAD/AAAAY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AAAAwAAAAP8AAAD/AAAA/wAA&#13;&#10;AP8AAAD/AAAA/wAAAP8AAAD/AAAA/wAAAP8AAAD/AAAA/wAAAP8AAAD/AAAA/wAAAP8AAAD/AAAA&#13;&#10;/wAAAP8AAAD/AAAA/wAAAP8AAAD/AAAAs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&#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AAAAAwAAAAP8AAAD/AAAA/wAAAP8AAAD/AAAA&#13;&#10;/wAAAP8AAAD/AAAA/wAAAP8AAAD/AAAA/wAAAP8AAAD/AAAA/wAAAP8AAAD/AAAA/wAAAP8AAAD/&#13;&#10;AAAA4AAAAB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AAAAAwAAAAP8AAAD/AAAA/wAAAP8AAAD/AAAA/wAAAP8AAAD/&#13;&#10;AAAA/wAAAP8AAAD/AAAA/wAAAP8AAAD/AAAA/wAAAP8AAAD/AAAA/wAAAE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QAAAA4AAAAP8AAAD/AAAA/wAAAP8AAAD/AAAA/wAAAP8AAAD/AAAA/wAAAP8A&#13;&#10;AAD/AAAA/wAAAP8AAAD/AAAA/wAAAI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AAAA5AAAAP8AAAD/AAAA/wAAAP8AAAD/AAAA/wAAAP8AAAD/AAAA/wAAAP8AAAD/AAAA/wAA&#13;&#10;AN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AAAAP8AAAD/AAAA/wAA&#13;&#10;AP8AAAD/AAAA/wAAAP8AAAD/AAAA/wAAAP8AAAD/AAAA/wAAAPAAAAA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AAAAA4AAAAP8AAAD/AAAA/wAAAP8AAAD/AAAA/wAAAP8AAAD/AAAA&#13;&#10;/wAAAP8AAAD/AAAA/wAAAP8AAAB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AAAACgAAAA&#13;&#10;/wAAAP8AAAD/AAAA/wAAAOAAAADQAAAA/wAAAP8AAAD/AAAA/wAAAP8AAAD/AAAA/wAAAP8AAACw&#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AAAADwAAAA/wAAAP8AAAD/AAAA/wAAAIAAAAAQ&#13;&#10;AAAAwAAAAP8AAAD/AAAA/wAAAP8AAAD/AAAA/wAAAP8AAADgAAAAE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AAAAMAAAAD/AAAA/wAAAP8AAAD/AAAAwAAAADAAAAAAAAAAAAAAAMAAAAD/AAAA/wAAAP8A&#13;&#10;AAD/AAAA/wAAAP8AAAD/AAAA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AAAAPAAAAD/AAAA/wAAAP8A&#13;&#10;AADwAAAAcAAAAAAAAAAAAAAAAAAAAAAAAADAAAAA/wAAAP8AAAD/AAAA/wAAAP8AAAD/AAAAg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wAAAA0AAAAP8AAAD/AAAA/wAAAP8AAACwAAAAIAAAAAAAAAAAAAAAAAAA&#13;&#10;AAAAAAAAAAAAwAAAAP8AAAD/AAAA/wAAAP8AAAD/AAAA0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AAAACQAAAA/wAA&#13;&#10;AP8AAAD/AAAA/wAAAOAAAABQAAAAAAAAAAAAAAAAAAAAAAAAAAAAAAAAAAAAAAAAALAAAAD/AAAA&#13;&#10;/wAAAP8AAAD/AAAA8AAAAC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AAAADgAAAA/wAAAP8AAAD/AAAA/wAAAJAAAAAQAAAA&#13;&#10;AAAAAAAAAAAAAAAAAAAAAAAAAAAAAAAAAAAAAAAAAACAAAAA/wAAAP8AAAD/AAAA/wAAA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AAAALAAAAD/AAAA/wAAAP8AAAD/AAAA0AAAADAAAAAAAAAAAAAAAAAAAAAAAAAAAAAAAAAAAAAA&#13;&#10;AAAAAAAAAAAAAAAAAAAAgAAAAP8AAAD/AAAA/wAAAL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A&#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AAAAPAAAAD/AAAA/wAAAP8AAADw&#13;&#10;AAAAgAAAAAAAAAAAAAAAAAAAAAAAAAAAAAAAAAAAAAAAAAAAAAAAAAAAAAAAAAAAAAAAAAAAAIAA&#13;&#10;AAD/AAAA/wAAAOAAAAA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wAAAAwAAAAP8AAAD/AAAA/wAAAP8AAADAAAAAIAAAAAAAAAAAAAAAAAAAAAAA&#13;&#10;AAAAAAAAAAAAAAAAAAAAAAAAAAAAAAAAAAAAAAAAAAAAAAAAAACAAAAA/wAAAP8AAAB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O4AAADuAAAAAAAAAAAAAAAAAAAAAAAAAAAAAAB3AAAA/wAAAHcAAAAAAAAAAAAAAAAAAAAAAAAA&#13;&#10;AAAAAAAAAAAAAAAAAAAAAAAAAAAzAAAAzAAAAP8AAAC7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AAAACAAAAA/wAAAP8A&#13;&#10;AAD/AAAA/wAAAPAAAABQAAAAAAAAAAAAAAAAAAAAAAAAAAAAAAAAAAAAAAAAAAAAAAAAAAAAAAAA&#13;&#10;AAAAAAAAAAAAAAAAAAAAAAAAAAAAgAAAAP8AAAC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7AAAA/wAAAFUAAAAAAAAA&#13;&#10;AAAAAAAAAAAAAAAAzAAAAP8AAABEAAAAAAAAAAAAAAAAAAAAAAAAAAAAAAAAAAAAAAAAAAAAAABV&#13;&#10;AAAA/wAAAP8AAAB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AAAADgAAAA/wAAAP8AAAD/AAAA/wAAAKAAAAAQAAAAAAAA&#13;&#10;AAAAAAAAAAAAAAAAAAAAAAAAAAAAAAAAAAAAAAAAAAAAAAAAAAAAAAAAAAAAAAAAAAAAAAAAAAAA&#13;&#10;AAAAAIAAAAD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wAAAP8AAADdAAAAVQAAAAAAAAAAAAAAqgAAAP8AAADd&#13;&#10;AAAAAAAAAAAAAAAAAAAAAAAAAAAAAAAAAAAAAAAAAAAAAAAiAAAA7gAAAP8AAAB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AAA&#13;&#10;AKAAAAD/AAAA/wAAAP8AAAD/AAAA4AAAAEAAAAAAAAAAAAAAAAAAAAAAAAAAAAAAAAAAAAAAAAAA&#13;&#10;AAAAAAAAAAAAAAAAAAAAAAAAAAAAAAAAAAAAAAAAAAAAAAAAAAAAAAAAAABgAAAA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dAAAA/wAAAP8AAAD/AAAA/wAAAP8AAAD/AAAAdwAAAAAAAAAAAAAAAAAAAKoA&#13;&#10;AAD/AAAAiAAAAAAAAAAAAAAAqgAAAP8AAAD/AAAA/wAAAP8AAAD/AAAA/wAAAP8AAAD/AAAA/wAA&#13;&#10;A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YAAAAPAAAAD/AAAA/wAAAP8AAAD/AAAA&#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gAAAJkA&#13;&#10;AAD/AAAA/wAAAP8AAADMAAAAZgAAAAAAAAAAAAAAAAAAAAAAAACqAAAA/wAAAIgAAAAAAAAAAAAA&#13;&#10;AO4AAAD/AAAA/wAAAP8AAAD/AAAA/wAAAP8AAAD/AAAA/wAAAP8AAAA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gAAAAwAAAAP8AAAD/AAAA/wAAAP8AAADAAAAA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AAAA8AAAAP8AAAD/&#13;&#10;AAAA/wAAAPAAAABw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AAAADQAAAA/wAAAP8AAAD/AAAA/wAAALAAAAA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AAAJAA&#13;&#10;AAD/AAAA/wAAAP8AAAD/AAAA4AAAA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UAAAAOAAAAD/AAAA/wAAAP8AAAD/AAAAkAAA&#13;&#10;AB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EA&#13;&#10;AAAR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gAAAAsAAAAP8AAAD/AAAA/wAAAP8AAADQAAAAM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wAAAA8AAAAP8AAAD/AAAA&#13;&#10;/wAAAPAAAABw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DAAAADQAAAA/wAAAP8AAAD/AAAA/wAAAMAAAAA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AAAIAAAAD/&#13;&#10;AAAA/wAAAP8AAAD/AAAA8AAAAF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QAAAAOAAAAD/AAAA/wAAAP8AAAD/AAAAkAAAAB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QAAAAsAAAAP8AAAD/AAAA/wAAAP8AAADgAAAA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gAAAA8AAAAP8AAAD/AAAA/wAA&#13;&#10;AP8AAA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AAAADAAAAA/wAAAP8AAAD/AAAA/wAAAMAAAAA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AAAAD/AAAA&#13;&#10;/wAAAP8AAAD/AAAA8AAA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QAAAANAAAAD/AAAA/wAAAP8AAAD/AAAAsAAAAB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Q&#13;&#10;AAAAkAAAAP8AAAD/AAAA/wAAAP8AAADgAAAAQ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IAAABVAAAAVQAAAE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3AAAAiAAAAAAAAAAA&#13;&#10;AAAAAAAAAAAAAAAAAAAAAAAAAAAAAAAiAAAAqgAAAG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IAAABVAAAA&#13;&#10;VQAAAEQAAAAAAAAAAAAAAAAAAAAAAAAAAAAAAAAAAAAAAAAAAAAAAAAAAAAAAAAAAAAAAAAAAAAA&#13;&#10;AAAAAAAAAAAAAAAAAAAAAAAAAAAAAAAAAAAAAAAAAAAAAAAAAAAAAAAAAAAAAAAAAAAAAAAAAAAA&#13;&#10;AAAAAAAAAAAAAAAAAAAAAAAAAAAAAAAAAAAAAAAAAAAAAAAAAAAAAAAAAAAAAAAAAAAAAAAAAAAA&#13;&#10;AAAAAAAAAAAAAAAAAAAAAAAzAAAAVQAAAFUAAAA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QAAAA8AAAAP8AAAD/AAAA/wAAAP8A&#13;&#10;AACAAAAAE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AAAADAAAAA/wAAAP8AAAD/AAAA/wAAANAAAAAw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HAAAADwAAAA/wAA&#13;&#10;AP8AAAD/AAAA8AAAAH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MAAAANAAAAD/AAAA/wAAAP8AAAD/AAAAsAAAAC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QAAAA&#13;&#10;kAAAAP8AAAD/AAAA/wAAAP8AAADwAAAAU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AAAAA4AAAAP8AAAD/AAAA/wAAAP8AAACQ&#13;&#10;AAAA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AAAACwAAAA/wAAAP8AAAD/AAAA/wAAANAAAAB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AAAADwAAAA/wAAAP8A&#13;&#10;AAD/AAAA8AAAAI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AAAAMAAAAD/AAAA/wAAAP8AAAD/AAAAwAAAAC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AAA&#13;&#10;AP8AAAD/AAAA/wAAAP8AAADwAAAAY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AAAAA4AAAAP8AAAD/AAAA/wAAAP8AAACgAAAA&#13;&#10;E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AAAACgAAAA/wAAAP8AAAD/AAAA/wAAAOAAAAB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AAAADwAAAA/wAAAP8AAAD/&#13;&#10;AAAA/wAAAIAAAAA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IAAAAMAAAAD/AAAA/wAAAP8AAAD/AAAAwAAAAD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AAAAPAA&#13;&#10;AAD/AAAA/wAAAP8AAADwAAAAc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wAAAA0AAAAP8AAAD/AAAA/wAAAP8AAACwAAAAI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AAAACQAAAA/wAAAP8AAAD/AAAA/wAAAOAAAAB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AAAADgAAAA/wAAAP8AAAD/AAAA&#13;&#10;/wAAAJAAAAA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AAALAAAAD/AAAA/wAAAP8AAAD/AAAA0AAAAD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AAAAPAAAAD/&#13;&#10;AAAA/wAAAP8AAADwAAAA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AAAAwAAAAP8AAAD/AAAA/wAAAP8AAADAAAAAI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QAAAO4AAAD/AAAAVQAAAAAAAAAA&#13;&#10;AAAAAAAAAAAAAAARAAAAqgAAAP8AAACIAAAAAAAAAAAAAAAAAAAAAAAAAAAAAAAAAAAAAAAAAAAA&#13;&#10;AAAAAAAAAAAAAAAAAAAAAAAAAAAAAAAAAAAAAAAAAAAAAAAAAAAAAAAAAAAAAAAAAAAAAAAAAAAA&#13;&#10;AAAAAAAAAAAAAAAAAAAAAAAAAAAAAAAAAAAAAAAAAAAAAAAAAAAAAAAAAAAAAAAAAAAAAAAAAAAA&#13;&#10;AAAAAEQAAAD/AAAAzAAAABEAAABVAAAA/wAAAIgAAAAAAAAARAAAAO4AAAD/AAAAV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AAAAA/wAAAP8AAAD/AAAA/wAAAPAAAAB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EAAAADgAAAA/wAAAP8AAAD/AAAA/wAA&#13;&#10;AKAAAAA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AAAAKAAAAD/AAAA/wAAAP8AAAD/AAAA4AAAAE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YAAAAPAAAAD/AAAA&#13;&#10;/wAAAP8AAAD/AAAAg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AAAAwAAAAP8AAAD/AAAA/wAAAP8AAADAAAAAM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A&#13;&#10;AAAA8AAAAP8AAAD/AAAA/wAAAPAAAAB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QAAAP8AAAD/AAAA/wAAAP8AAAD/AAAA/wAA&#13;&#10;AP8AAAD/AAAA/wAAAP8AAAD/AAAA/wAAAN0AAAB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EAAAADQAAAA/wAAAP8AAAD/AAAA/wAAALAA&#13;&#10;AAA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AAAAJAAAAD/AAAA/wAAAP8AAAD/AAAA4AAAAE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IA&#13;&#10;AAC7AAAA/wAAAP8AAAD/AAAA3QAAAJkAAABE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UAAAAOAAAAD/AAAA/wAA&#13;&#10;AP8AAAD/AAAAkAAAAB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EAAABmAAAAqgAA&#13;&#10;AO4AAAD/AAAA/wAAAO4AAACqAAAAZgAAAC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gAAAAsAAAAP8AAAD/AAAA/wAAAP8AAADQAAAAM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wAAAA&#13;&#10;8AAAAP8AAAD/AAAA/wAAAPAAAABw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AAAADAAAAA/wAAAP8AAAD/AAAA/wAAAMAAAAA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EAAAB3AAAA3QAAAP8AAADMAAAAAAAAAAAA&#13;&#10;AAAAAAAAAAAAAAAAAAAAAAAAAAAAAAAAAAAAAAAAAAAAAAAAAAAAAAAAAAAAAAAAAAAAAAAAAAAA&#13;&#10;AAAAAAAAAAAAAAAAAAAAAAAAAAAAAAAAAAAAAAAAAAAAAAAAAAAAAAAAAAAAAAAAAAAAAAAAAAAA&#13;&#10;AAAAAAAAAAAAAAAAAAAAAMwAAAD/AAAA3QAAAHcAAAAAAAAAAAAAAFUAAAD/AAAA7gAAAHcAAABV&#13;&#10;AAAAqgAAAP8AAADuAAAAE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wAAAA/wAAAP8AAAD/AAAA8AAAAF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wAAAP8A&#13;&#10;AAD/AAAAkAAAAB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MAAAAD/AAAA/wAAAOAAAAB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AAAADgAAAA/wAAAP8AAAD/AAAA/wAAAKAAAAAQ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AAAAzAAAAP8AAAD/AAAA/wAAAP8AAAD/AAAA/wAAAP8AAAD/AAAA/wAAAH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AAAAD/AAAA/wAAAP8AAAD/AAAA8AAAA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M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wAAAP8AAADMAAAAZgAAAJkA&#13;&#10;AAD/AAAAiAAAAGYAAACqAAAA/wAAAJk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AAAAMAAAAD/&#13;&#10;AAAA/wAAAP8AAAD/AAAAwAAAAC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LsAAAD/AAAAVQAAAAAAAABEAAAA/wAAAIgAAAAAAAAAAAAA&#13;&#10;ALsAAAD/AAAAM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AAAAPAAAAD/AAAA/wAAAP8A&#13;&#10;AADwAAAA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MAAAA/wAAABEAAAAAAAAAEQAAAP8AAADMAAAAAAAAAAAAAABmAAAA/wAAAI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AAAAsAAAAP8AAAD/AAAA/wAAAP8AAADQAAAA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zAAAAP8AAAARAAAA&#13;&#10;AAAAAAAAAADdAAAAzAAAAAAAAAAAAAAAEQAAAP8AAAD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AAAAA4AAAAP8AAAD/AAAA/wAAAP8AAACQAAAAE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KoAAAD/AAAAMwAAAAAAAAAAAAAAzAAAAP8AAAAR&#13;&#10;AAAAAAAAABEAAAD/AAAA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AAAACQAAAA/wAAAP8AAAD/AAAA/wAAAOAAAAB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AAAADQ&#13;&#10;AAAA/wAAAP8AAAD/AAAA/wAAALAAAAA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AAAADwAAAA/wAAAP8A&#13;&#10;AAD/AAAA8AAAAH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AAAAMAAAAD/AAAA/wAAAP8AAAD/AAAAwAAA&#13;&#10;AD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HcAAAC7AAAA/wAAAP8AAABVAAAAAAAAAAAA&#13;&#10;AAAAAAAAAAAAAAAAAAAAAAAAAAAAAAAAAAAAAAAAAAAAAAAAAAAAAAAAAAAAAAAAAAAAAAAAAAAA&#13;&#10;AAAAAAAAAAAAAAAAAAAAAAAAAAAAAAAAAAAAAAAAAAAAAAAAAAAAAAAAAAAAAAAAAAAAAAAAAAAA&#13;&#10;AAAAAAAAAAAAAAAAAAAAAAAAAAAAAAAAAAAAADMAAADuAAAA/wAAAMwAAACIAAAAiAAAAIgAAADM&#13;&#10;AAAA/wAAAO4AAAA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QAAAFUAAAAz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UAAAAPAAAAD/AAAA/wAAAP8AAAD/AAAAgAAAAB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zAAAAmQAAAO4AAAD/AAAA/wAAAN0AAACZAAAAEQAAAAAAAAAAAAAAAAAAAAAAAAAAAAAAAAAA&#13;&#10;AAAAAAAAAAAAAAAAAAAAAAAAAAAAAAAAAAAAAAAAAAAAAAAAAAAAAAAAAAAAAAAAAAAAAAAAAAAA&#13;&#10;AAAAAAAAAAAAAAAAAAAAAAAAAAAAAAAAAAAAAAAAAAAAAAAAAAAAAAAAAAAAAAAAAAAAAAAAAAAA&#13;&#10;AAAAAAAAAAAAAAAAAAAAMwAAALsAAAD/AAAA/wAAAP8AAAD/AAAA/wAAALsAAAA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QAAAAkAAAAP8AAAD/AAAA/wAAAP8AAADgAAAAQ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A&#13;&#10;AAAA4AAAAP8AAAD/AAAA/wAAAP8AAACwAAAAE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zAAAAmQAAAO4AAAD/AAAA/wAAAMwAAAD/AAAAi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AAAA/wAAAP8A&#13;&#10;AAD/AAAA/wAAAPAAAABg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CAAAADAAAAA/wAAAP8AAAD/AAAA/wAA&#13;&#10;AMAAAAA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AAAADwAAAA/wAAAP8AAAD/AAAA/wAAA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EAAAALAAAAD/AAAA/wAAAP8AAAD/AAAA0AAAAE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QAAAAOAAAAD/AAAA/wAAAP8AAAD/AAAAkAAAAB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QAAAAgAAAAP8A&#13;&#10;AAD/AAAA/wAAAP8AAADwAAAAU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AAAA0AAAAP8AAAD/AAAA/wAA&#13;&#10;AP8AAACwAAAAI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zAAAA/wAAAMwA&#13;&#10;AAAAAAAAAAAAAAAAAAAAAAAAAAAAAAAAAACqAAAA/wAAAN0AAAAAAAAAAAAAAAAAAAAAAAAAAAAA&#13;&#10;AAAAAAAAAAAAAAAAAAAAAAAAAAAAAAAAAAAAAAAAAAAAAAAAAAAAAAAAAAAAAAAAAAAAAAAAAAAA&#13;&#10;AAAAAAAAAAAAAAAAAAAAAAAAAAAAAAAAAAAAAAAAAAAAAAAAAAAAAAAAAAAAAAAAAAAAAAAAAAAA&#13;&#10;AAAA7gAAAP8AAAA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wAAAA8AAAAP8AAAD/AAAA/wAAAPAAAABw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MwAAAP8AAADMAAAAAAAAAAAAAAAAAAAAAAAA&#13;&#10;AAAAAAAAAAAAAAAAAN0AAAD/AAAARAAAAAAAAAAAAAAAAAAAAAAAAAAAAAAAAAAAAAAAAAAAAAAA&#13;&#10;AAAAAAAAAAAAAAAAAAAAAAAAAAAAAAAAAAAAAAAAAAAAAAAAAAAAAAAAAAAAAAAAAAAAAAAAAAAA&#13;&#10;AAAAAAAAAAAAAAAAAAAAAAAAAAAAAAAAAAAAAAAAAAAAAAAAAAAAAAAAAO4AAAD/AAAAE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AAAACwAAAA/wAAAP8AAAD/AAAA/wAAANAAAAAw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AAAADwAAAA/wAAAP8AAAD/AAAA/wAAAJAAAAAQ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AAAAJAA&#13;&#10;AAD/AAAA/wAAAP8AAAD/AAAA4AAAAE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QAAAANAAAAD/AAAA/wAA&#13;&#10;AP8AAAD/AAAAsAAAAB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AAAAPAAAAD/AAAA/wAAAP8AAADwAAAA&#13;&#10;c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7AAAA/wAAALsAAAAiAAAA&#13;&#10;MwAAAP8AAAD/AAAARAAAAEQAAADuAAAA3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AAAA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gAAAAwAAAAP8AAAD/AAAA/wAAAP8AAADAAAAAI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gAAAA8AAAAP8AAAD/AAAA/wAAAP8AAA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AA&#13;&#10;AACgAAAA/wAAAP8AAAD/AAAA/wAAAOAAAAB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AAAADgAAAA/wAA&#13;&#10;AP8AAAD/AAAA/wAAAJAAAAAQ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AAAAIAAAAD/AAAA/wAAAP8AAAD/AAAA&#13;&#10;8AAAAF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MAAAAMAAAAD/AAAA/wAAAP8AAAD/AAAAwAAAAC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AAAAPAAAAD/AAAA/wAAAP8AAADwAAAA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wAAAP8AAAD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AAAAsAAAAP8AAAD/AAAA/wAAAP8AAADQAAAAM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LsAAAD/AAAAd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QAAAA4AAA&#13;&#10;AP8AAAD/AAAA/wAAAP8AAACQAAAAE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zAAAA/wAAAP8AAAD/AAAA3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AAAACQAAAA/wAAAP8AAAD/AAAA&#13;&#10;/wAAAOAAAAB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QAAAP8AAAD/AAAAuwAA&#13;&#10;AC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AAAADQAAAA/wAAAP8AAAD/AAAA/wAAALAAAAA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AAAADwAAAA/wAAAP8AAAD/AAAA8AAAAH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N0AAADuAAAA&#13;&#10;EQAAAAAAAAAAAAAAAAAAACIAAAD/AAAAzAAAAAAAAAAAAAAAAAAAAAAAAAAAAAAAAAAAAAAAAAAA&#13;&#10;AAAAAAAAAAAAAAAAAAAAAAAAAAAAAAAAAAAAAAAAAAAAAAAAAAAAAAAAAAAAAAAAAAAAAAAAAAAA&#13;&#10;AAAAAAAAAAAAAAAAAAAAAAAAAAAAAAAAAAAAAAAAAAAAAAAAAAAAAAAAAAAAAAAAAAAAAAAAAAAA&#13;&#10;AAAAAAAAAAAAAAAAAAAAAAAAAAAAAAAAAAAAAAAAAAAAAAAAAAAAAAAAAAAAAAAAABEAAAAR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AAAAMAAAAD/AAAA/wAAAP8AAAD/AAAAwAAAAD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UAAA&#13;&#10;APAAAAD/AAAA/wAAAP8AAAD/AAAAgAAAAB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QAAAAoAAAAP8AAAD/AAAA&#13;&#10;/wAAAP8AAADgAAAA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AAAAA4AAAAP8AAAD/AAAA/wAAAP8AAACg&#13;&#10;AAAAE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AAAAA/wAAAP8AAAD/AAAA/wAAAPAAAABg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AAAADAAAAA/wAAAP8AAAD/AAAA/wAAAMAAAAA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AAAADwAAAA/wAAAP8AAAD/AAAA8AAAAI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AAAALAAAAD/AAAA&#13;&#10;/wAAAP8AAAD/AAAA0AAAAE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AAAAOAAAAD/AAAA/wAAAP8AAAD/&#13;&#10;AAAAkAAAAB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AAAAkAAAAP8AAAD/AAAA/wAAAP8AAADgAAAAU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VAAAAzAAAAP8AAAD/AAAA/wAA&#13;&#10;AP8AAADuAAAAiAAAABEAAAAAAAAAAAAAAAAAAAAAAAAAAAAAAAAAAAAAAAAAAAAAAAAAAAAAAAAA&#13;&#10;AAAAAAAAAAAAAAAAAAAAAAAAAAAAAAAAAAAAAAAAAAAAAAAAAAAAAAAAAAAAAAAAAAAAAAAAAAAA&#13;&#10;AAAAAAAAAAAAAAAAAAAAAAAAAAAAAAAAAAAAAAAAAAAAAAAAAAAAEQAAAO4AAAD/AAAAqgAAAIgA&#13;&#10;AADuAAAA/wAAAJkAAAAAAAAAAAAAAAAAAABmAAAAuwAAAP8AAAD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wAAAA0AAAAP8AAAD/AAAA/wAAAP8AAACwAAAAI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iAAAAVQAAAFUAAABEAAAAAAAAAAAAAAAAAAAA&#13;&#10;AAAAAAAAAAAAAAAAAAAAAAAAAAAAAAAAAAAAAAAAAAAAAAAAAAAAAAAAAAAAAAAAAAAAAAAAAAAA&#13;&#10;AAAAAAAAAAAAAAAAAAAAAAAAAAAAAAAAAAAAAAAAAAAAAAAAAAAAAAAAAAAAAAAAAAAAAAAAAAAA&#13;&#10;AAAAAAAAAAAAAAAAAAAAAAAAAAAAAAAAAAAzAAAA7gAAAP8AAAD/AAAA/wAAAMwAAAARAAAAAAAA&#13;&#10;AAAAAADMAAAA/wAAAP8AAADuAAAAM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wAAAA8AAAAP8AAAD/AAAA/wAAAPAAAABw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EAAAB3AAAAiAAAAGYAAAAAAAAAAAAAAAAAAAAAAAAAzAAAAN0AAACIAAAA&#13;&#10;E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AAAADAAAAA&#13;&#10;/wAAAP8AAAD/AAAA/wAAANAAAAAwAAAAAAAAAAAAAAAAAAAAAAAAAAAAAAAAAAAAAAAAAAAAAAAA&#13;&#10;AAAAAAAAAAAAAAAAAAAAAAAAAAAAAAAAAAAAAAAAAAAAAAAAAAAAAAAAAB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EAAAAiAAAAAAAAAAAAAAAAAAAAAAAAABV&#13;&#10;AAAAqgAAAMwAAACqAAAAV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AAAADwAAAA/wAAAP8AAAD/&#13;&#10;AAAA/wAAAIAAAAAQAAAAAAAAAAAAAAAAAAAAAAAAAAAAAAAAAAAAAAAAAAAAAAAAAAAAAAAAAAAA&#13;&#10;AAAAAAAAAAAAAAAAAAAAAAAAAAAAAAAAAACAAAAAQ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ZAAAA/wAAAP8AAAARAAAAAAAAAAAAAAB3AAAA/wAAAP8AAAD/AAAA/wAAAP8A&#13;&#10;AAB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EAAAAJAAAAD/AAAA/wAAAP8AAAD/AAAA4AAAAEAA&#13;&#10;AAAAAAAAAAAAAAAAAAAAAAAAAAAAAAAAAAAAAAAAAAAAAAAAAAAAAAAAAAAAAAAAAAAAAAAAAAAA&#13;&#10;AAAAAAAAAAAAgAAAAOAAAAAQ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ZAAAA/wAAAO4A&#13;&#10;AACZAAAAAAAAAAAAAAARAAAA7gAAAP8AAACIAAAAVQAAAIgAAADuAAAA/wAAAFU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AAAAP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QAAAANAAAAD/AAAA/wAAAP8AAAD/AAAAsAAAABAAAAAAAAAAAAAA&#13;&#10;AAAAAAAAAAAAAAAAAAAAAAAAAAAAAAAAAAAAAAAAAAAAAAAAAAAAAAAAAAAAAAAAAJAAAAD/AAAA&#13;&#10;s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AAAA/wAAAN0AAAARAAAAAAAAAAAAAAAAAAAAdwAA&#13;&#10;AP8AAAC7AAAAAAAAAAAAAAAAAAAAZgAAAP8AAAC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AAAAD/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AAAP8AAAD/AAAA/wAAAP8AAADwAAAAYAAAAAAAAAAAAAAAAAAAAAAAAAAAAAAA&#13;&#10;AAAAAAAAAAAAAAAAAAAAAAAAAAAAAAAAAAAAAAAAAADAAAAA/wAAAP8AAAB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ZgAAAP8AAAB3AAAAAAAAAAAAAAAAAAAAAAAAALsAAAD/AAAAdwAAAAAAAAAAAAAA&#13;&#10;AAAAAAAAAADdAAAA7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AAAA/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gAAAA&#13;&#10;wAAAAP8AAAD/AAAA/wAAAP8AAADAAAAAIAAAAAAAAAAAAAAAAAAAAAAAAAAAAAAAAAAAAAAAAAAA&#13;&#10;AAAAAAAAAAAAAAAAAAAAwAAAAP8AAAD/AAAA8AAAAC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gAAAD/AAAA&#13;&#10;VQAAAAAAAAAAAAAAAAAAABEAAAD/AAAA/wAAACIAAAAAAAAAAAAAAAAAAAAAAAAAzAAAAP8AAAA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AAAAP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gAAAA8AAAAP8AAAD/&#13;&#10;AAAA/wAAAP8AAACAAAAAAAAAAAAAAAAAAAAAAAAAAAAAAAAAAAAAAAAAAAAAAAAAAAAAAAAAAMAA&#13;&#10;AAD/AAAA/wAAAP8AAAD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AAAA/wAAAFUAAAAAAAAAAAAAAAAAAABV&#13;&#10;AAAA/wAAAMwAAAAAAAAAAAAAAAAAAAAAAAAAAAAAAMwAAAD/AAAA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AAAAD/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AAAACwAAAA/wAAAP8AAAD/AAAA/wAAANAA&#13;&#10;AABAAAAAAAAAAAAAAAAAAAAAAAAAAAAAAAAAAAAAAAAAAAAAAADAAAAA/wAAAP8AAAD/AAAA/wAA&#13;&#10;AI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wAAAP8AAAB3AAAAAAAAAAAAAAAAAAAAiAAAAP8AAACZAAAAAAAAAAAA&#13;&#10;AAAAAAAAAAAAACIAAAD/AAAA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AAAAA&#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EAAAADgAAAA/wAAAP8AAAD/AAAA/wAAAJAAAAAQAAAAAAAA&#13;&#10;AAAAAAAAAAAAAAAAAAAAAAAAAAAAwAAAAP8AAAD/AAAA/wAAAP8AAAD/AAAAQ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MA&#13;&#10;AAD/AAAAuwAAAAAAAAAAAAAAAAAAAN0AAAD/AAAAVQAAAAAAAAAAAAAAAAAAAAAAAACZAAAA/wAA&#13;&#10;AK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AAAAP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AAAAIAAAAD/AAAA/wAAAP8AAAD/AAAA8AAAAFAAAAAAAAAAAAAAAAAAAAAAAAAA&#13;&#10;AAAAAMAAAAD/AAAA/wAAAP8AAAD/AAAA/wAAAOAAAAA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uwAAAP8AAAC7AAAAiAAA&#13;&#10;AMwAAAD/AAAAzAAAAAAAAAAAAAAAAAAAAEQAAACqAAAA/wAAAP8AAAA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IAAAAD/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MAAAANAAAAD/AAAA/wAAAP8AAAD/AAAAwAAAACAAAAAAAAAAAAAAAAAAAADgAAAA/wAAAP8AAAD/&#13;&#10;AAAA/wAAAP8AAAD/AAAAs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EAAADMAAAA/wAAAP8AAAD/AAAA7gAAADMAAAAAAAAA&#13;&#10;AAAAAIgAAAD/AAAA/wAAAP8AAAB3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AAAAA/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AAAAPAAAAD/&#13;&#10;AAAA/wAAAP8AAADwAAAAcAAAAAAAAAAAAAAA/wAAAP8AAAD/AAAA/wAAAP8AAAD/AAAA/wAAAP8A&#13;&#10;AAB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YAAACIAAAAdwAAABEAAAAAAAAAAAAAAAAAAACIAAAA7gAAAKoAAAAz&#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AAAAP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gAAAAsAAAAP8AAAD/AAAA/wAAAP8A&#13;&#10;AADQAAAAMAAAAP8AAAD/AAAA/wAAAP8AAAD/AAAA/wAAAP8AAAD/AAAA8AAAAC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AAAAD/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QAAAA4AAAAP8AAAD/AAAA/wAAAP8AAAD/AAAA/wAA&#13;&#10;AP8AAAD/AAAA/wAAAP8AAAD/AAAA/wAAAP8AAADQ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AAAAA/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AAAACQAAAA/wAAAP8AAAD/AAAA/wAAAP8AAAD/AAAA/wAAAP8AAAD/AAAA&#13;&#10;/wAAAP8AAAD/AAAA/wAAAI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AAAAP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AAADiAAAA/wAAAP8AAAD/AAAA/wAAAP8AAAD/AAAA/wAAAP8AAAD/AAAA/wAAAP8AAAD/&#13;&#10;AAAAQ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VAAAAqgAAAP8AAAD/AAAA/wAAAP8AAACIAAAAMwAAAAAAAAAAAAAAAAAAAAAA&#13;&#10;AAAAAAAAAAAAAAAAAAAAAAAAAAAAAAAAAAAAAAAAAAAAAAAAAAAAAAAAAAAAAAAAAAAAAAAAAAAA&#13;&#10;AAAAAAAAAAAAAAAAAAAAAAAAAAAAAAAAAAAAAAAAAAAAdwAAAP8AAACIAAAAAAAAAAAAAAAAAAAA&#13;&#10;AAAAAAAAAAAAAAAAAAAAAAAAAAAAAAAAAAAAAAAAAAAAAAAAAAAAADMAAAD/AAAA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qgAAAP8AAABVAAAAAAAAAAAAAAAAAAAAAAAAAAAAAAAA&#13;&#10;AAAAAAAAAAAAAAAAAAAAAAAAAAAAAAAAAAAAAAAAAIAAAAD/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AAAADQAAAA/wAAAP8AAAD/&#13;&#10;AAAA/wAAAP8AAAD/AAAA/wAAAP8AAAD/AAAA/wAAAP8AAAD/AAAA/wAAAOAAAAA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IAAAA/wAAAP8A&#13;&#10;AAD/AAAA/wAAAP8AAAD/AAAA/wAAAP8AAAB3AAAAAAAAAAAAAAAAAAAAAAAAAAAAAAAAAAAAAAAA&#13;&#10;AAAAAAAAAAAAAAAAAAAAAAAAAAAAAAAAAAAAAAAAAAAAAAAAAAAAAAAAAAAAAAAAAAAAAAAAAAAA&#13;&#10;AAAAAAAAAAAAAAAAAAAAAHcAAAD/AAAAiAAAAAAAAAAAAAAAAAAAAAAAAAAAAAAAAAAAAAAAAAAA&#13;&#10;AAAAAAAAAAAAAAAAAAAAAAAAAAAAAAAzAAAA/wAAAM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KoAAAD/AAAAVQAAAAAAAAAAAAAAAAAAAAAAAAAAAAAAAAAAAAAAAAAAAAAAAAAAAAAA&#13;&#10;AAAAAAAAAAAAAAAAAACAAAAA/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QAAAAMAAAAD/AAAA/wAAAP8AAAD/AAAA/wAAAP8AAAD/AAAA/wAAAP8A&#13;&#10;AAD/AAAA/wAAAP8AAAD/AAAA/wAAAP8AAAD/AAAAs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qAAAA/wAAAFUA&#13;&#10;AAAAAAAAAAAAAAAAAAAAAAAAAAAAAAAAAAAAAAAAAAAAAAAAAAAAAAAAAAAAAAAAAAAAAAAAgAAA&#13;&#10;AP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AAAAAwAAAAP8A&#13;&#10;AAD/AAAA/wAAAP8AAAD/AAAA/wAAAP8AAAD/AAAA/wAAAP8AAAD/AAAA/wAAAP8AAAD/AAAA/wAA&#13;&#10;AP8AAAD/AAAA/wAAAP8AAAB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wAAAP8AAACIAAAAAAAAAAAAAAAAAAAAAAAAAAAAAAAAAAAAmQAAAP8AAAB3AAAA&#13;&#10;AAAAAAAAAAAAAAAAAAAAAAAAAAAAAAAAAAAAAAAAAAAAAAAAAAAAAAAAAAAAAAAAAAAAAAAAAAAA&#13;&#10;AAAAAAAAAAAAAAAAAAAAAAAAAAAAAAAAAAAAAAAAAAAAAAAAAAAAAAAAAAAAAAAAAAAAAAAAAAAA&#13;&#10;AAAAAAAAAAAAAAAAAAAAAAAAAAAAAAAAAAAAAAAAAAAAAAAAAAAAAAAAAAAAADMAAAD/AAAAz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qgAAAP8AAABVAAAAAAAAAAAAAAAAAAAAAAAA&#13;&#10;AAAAAAAAAAAAAAAAAAAAAAAAAAAAAAAAAAAAAAAAAAAAAAAAAIAAAAD/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AAAACgAAAA/wAAAP8AAAD/AAAA/wAAAP8AAAD/AAAA/wAA&#13;&#10;AP8AAAD/AAAA/wAAAP8AAAD/AAAA/wAAAP8AAAD/AAAA/wAAAP8AAAD/AAAA/wAAAP8AAAD/AAAA&#13;&#10;8AAAAC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IAAA&#13;&#10;AKAAAAD/AAAA/wAAAP8AAAD/AAAA/wAAAP8AAAD/AAAA/wAAAP8AAAD/AAAA/wAAAP8AAAD/AAAA&#13;&#10;/wAAAP8AAAD/AAAA/wAAAP8AAAD/AAAA/wAAAP8AAAD/AAAA/wAAAP8AAAD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AAAAOAAAAD/AAAA/wAAAP8AAAD/AAAA&#13;&#10;/wAAAP8AAAD/AAAA/wAAAP8AAAD/AAAA/wAAAP8AAAD/AAAA/wAAAP8AAAD/AAAA/wAAAP8AAAD/&#13;&#10;AAAA/wAAAP8AAAD/AAAA/wAAAP8AAAD/AAAA/wAAA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AAAABgAAAAkAAAAMAAAADwAAAA/wAAAP8AAAD/&#13;&#10;AAAA/wAAAP8AAAD/AAAA/wAAAP8AAAD/AAAA/wAAAP8AAAD/AAAA/wAAAP8AAAD/AAAA/wAAAP8A&#13;&#10;AAD/AAAA/wAAAP8AAAD/AAAAQ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AAAABAAAAAgAAAAKAAAADAAAAA/wAAAP8A&#13;&#10;AAD/AAAA/wAAAP8AAAD/AAAA/wAAAP8AAAD/AAAA/wAAAP8AAAD/AAAA/wAAAP8AAAD/AAAA/wAA&#13;&#10;AOAAAAAQ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AAAAUAAAAIAAAACwAAAA4AAA&#13;&#10;AP8AAAD/AAAA/wAAAP8AAAD/AAAA/wAAAP8AAAD/AAAA/wAAAP8AAAD/AAAAs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QAAAAGAAAACQAAAA&#13;&#10;wAAAAPAAAAD/AAAA/wAAAP8AAAD/AAAA/wAAAP8AAAB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AAAAEAAAACA&#13;&#10;AAAAoAAAAMAAAAD/AAAA8AAAAC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AA&#13;&#10;AAA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LsAAAD/AAAARAAAAAAAAAAAAAAAAAAAAAAAAAAA&#13;&#10;AAAAAAAAAAAAAAAAAAAAAAAAAAAAAAAAAAAAAAAAAAAAAAAAAAAAAAAAAAAAAAAAAAAAAAAAAAAA&#13;&#10;AAAAAAAAAAAAAAAAAAAAAAAAAAAAAAAAAAAAAAAAAAAAAAAAAAAAAAAAAAAAAAAAAAAAAAAAAAAA&#13;&#10;AAAAAAAAAAAAAAAAAAAAAAAAAAAAAAAAAAAAAAAAAAAAAAAAAAAAAAAAAAAAAAAAAAAAAAAAAAAA&#13;&#10;AAAAAIAAAAD/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QAAAP8AAAD/AAAAZgAAAAAAAAAA&#13;&#10;AAAAAAAAAIgAAAD/AAAA3QAAAAAAAAAAAAAAAAAAAAAAAAAAAAAAAAAAAAAAAAAAAAAAAAAAAAAA&#13;&#10;AAAAAAAAAAAAAAAAAAAAAAAAAAAAAAAAAAAAAAAAAAAAAAAAAAAAAAAAAAAAAAAAAAAAAAAAAAAA&#13;&#10;AAAAAAAAAAAAAAAAAAAAAAAAAAAAAAAAAAAAAAAAAAAAAAAAAAAAAAAAAAAAAAAAAAAAAAAAAAAA&#13;&#10;AAAAAAAAAAAAAAAAAAAAAAAAAAAAAAAAAAAAAAAAAAAAAAAAAAAAAAAAAACAAAAA/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MAAAA/wAA&#13;&#10;AFUAAAAAAAAAAAAAAAAAAAAAAAAAAAAAAAAAAAAAAAAAAAAAAAAAAAAAAAAAAAAAAAAAAAAAAAAA&#13;&#10;AAAAAAAAAABmAAAAV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VQAAAP8AAADMAAAA&#13;&#10;AAAAAAAAAAAAAAAAAAAAAAAAAAAAAAAAAAAAAAAAAAAAAAAAdwAAAP8AAACIAAAAAAAAAAAAAAAA&#13;&#10;AAAAAAAAAAAAAAAAAAAAAAAAAAAAAAAAAAAAAAAAAAAAAAAAAAAAAAAAAAAAAAAAAAAAAAAAAAAA&#13;&#10;AAAAAAAAAAAAAAAAAAAAAAAAAAAAAAAAAAAAAAAAAAAAADMAAAB3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wAAAH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ZgAAAFU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qAAAA/wAAAP8AAAD/AAAA/wAAAP8AAAD/AAAA/wAAAF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AAAAP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zAAAAP8AAABVAAAAAAAAAAAAAAAAAAAA&#13;&#10;AAAAAAAAAAAAAAAAAAAAAAAAAAAAAAAAAAAAAAAAAAAAAAAAAAAAAAAAAACIAAAA/wAAAH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UAAAD/AAAAzAAAAAAAAAAAAAAAAAAAAAAAAAAA&#13;&#10;AAAAAAAAAAAAAAAAAAAAAAAAAHcAAAD/AAAAiAAAAAAAAAAAAAAAAAAAAAAAAAAAAAAAAAAAAAAA&#13;&#10;AAAAAAAAAAAAAAAAAAAAAAAAAAAAAAAAAAAAAAAAAAAAAAAAAAAAAAAAAAAAAAAAAAAAAAAAAAAA&#13;&#10;AAAAAAAAAAAAAAAAAFUAAAD/AAAAq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VQAAAP8AAAC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iAAAAP8AAAB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HcAAADdAAAA/wAAAP8AAAD/AAAAqgAAAD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AAAAD/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MwAAAD/AAAAVQAAAAAAAAAAAAAAAAAAAAAAAAAAAAAAAAAAAAAAAAAA&#13;&#10;AAAAAAAAAAAAAAAAAAAAAAAAAAAAAAAAAAAAiAAAAP8AAAB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VAAAA/wAAAMwAAAAAAAAAAAAAAAAAAAAAAAAAAAAAAAAAAAAAAAAAAAAAAAAA&#13;&#10;AAAAAAAAAAAAAAAAAAAAAAAAAAAAAAAAAAAAAAAAAAAAAAAAAAAAAAAAAAAAAAAAAAAAAAAAAAAA&#13;&#10;AAAAAAAAAAAAAAAAAAAAAAAAAAAAAAAAAAAAAAAAAAAAAAAAAAAAAAAAAAAAAAAAAAAAAABVAAAA&#13;&#10;/wAAAK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UAAAD/AAAAq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gAAAD/AAAA&#13;&#10;d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AAAAA/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M&#13;&#10;AAAA/wAAAFUAAAAAAAAAAAAAAAAAAAAAAAAAAAAAAAAAAAAAAAAAAAAAAAAAAAAAAAAAAAAAAAAA&#13;&#10;AAAAAAAAAAAAAIgAAAD/AAAAd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VQAAAP8A&#13;&#10;AADMAAAAAAAAAAAAAAAAAAAAAAAAAAAAAAAAAAAAAAAAAAAAAAAAAAAAAAAAAAAAAAAAAAAAAAAA&#13;&#10;AAAAAAAAAAAAAAAAAAAAAAAAAAAAAAAAAAAAAAAAAAAAAAAAAAAAAAAAAAAAAAAAAAAAAAAAAAAA&#13;&#10;AAAAAAAAAAAAAAAAAAAAAAAAAAAAAAAAAAAAAAAAAAAAAAAAVQAAAP8AAACq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VAAAA/wAAAKo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AAAA/wAAAH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AAAAP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AAAD/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A&#13;&#10;AAAA/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AAAAP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AAAAD/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AAAAA/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AAAAP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AAAAD/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AAAAA/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gAAAAP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IAAAAD/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AAAAA/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wAAAP8AAAC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KoAAAD/AAAAdwAAAAAAAAAAAAAAAAAAAAAAAAAAAAAAAAAAAAAAAAAAAAAAAAAAAAAAAAAA&#13;&#10;AAAAAAAAAAAAAAAAAAAAAAAAAAAAAAAAAAAAAAAAAAAAAAAAAAAAAAAAAAAAAACIAAAA/wAAAH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FUAAAD/AAAAq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gAAAAP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KoAAAD/AAAA&#13;&#10;d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UAAAD/AAAA3QAAAAAAAAAA&#13;&#10;AAAAAAAAAAAAAAAAAAAAAAAAAAAAAAAAAAAAAAAAAAAAAAAAAAAAAAAAAAAAAAAAAAAAAAAAAAAA&#13;&#10;AAAAAAAAAAAAAAAAAAAAAAAAAAAAAAAAAAAAAAAAiAAAAP8AAAB3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VAAAA/wAAAK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IAAAAD/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wAAAP8AAAD/AAAA/wAAAE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qgAAAP8AAAD/AAAA/wAAAHcAAAAAAAAAAAAAAAAAAAAAAAAAAAAAAAAA&#13;&#10;AAAAAAAAAAAAAAAAAAAAAAAAAAAAAAAAAAAAAAAAAAAAAAAAAAAAAAAAAAAAAAAAAAAAAAAAAAAA&#13;&#10;AAAAAAAAAAAAAAAAAIgAAAD/AAAAd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QAAAP8AAACq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AAAAA/0BDh/9AQ4f/QEOH/0BDh/9AQ4f/QEOH/0BDh/9A&#13;&#10;Q4f/QEOH/0BDh/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LsAAAD/AAAA/wAAAH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gA&#13;&#10;AAD/AAAA/wAAAHcAAAAAAAAAAAAAAAAAAAAAAAAAAAAAAAAAAAAAAAAAAAAAAAAAAAAAAAAAAAAA&#13;&#10;AAAAAAAAAAAAAAAAAAAAAAAAAAAAAAAAAAAAAAAAAAAAAAAAAAAAAAAAAAAAAAAAAAAAAACIAAAA&#13;&#10;/wAAAH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UAAAD/&#13;&#10;AAAAq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gAAAAP9AQ4f/QEOH/0BDh/9AQ4f/QEOH/0BDh/9AQ4f/QEOH/0BDh/9AQ4f/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QAAAD/AAAAdwAAAAAAAAAAAAAAAAAAAAAAAAAAAAAAAAAAAAAAAAAAAAAAAAAA&#13;&#10;AAAAAAAAAAAAEQAAAJkAAAD/AAAA/wAAAP8AAAC7AAAAZ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IgAAAKoAAAD/AAAA7gAAAMwAAAD/AAAAdwAAAAAAAAAAAAAAAAAAAAAAAAAAAAAAAAAAAAAAAAAA&#13;&#10;AAAAAAAAAAAAAAC7AAAA/wAAAEQAAAAAAAAAAAAAAAAAAAAAAAAA3QAAAP8AAAAz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UAAAD/AAAAuwAAACIAAACq&#13;&#10;AAAA/wAAAHcAAAAAAAAAAAAAAAAAAAAAAAAAAAAAAAAAAAAAAAAAAAAAAAAAAAAAAAAA7gAAAO4A&#13;&#10;AAAAAAAAAAAAAAAAAAAAAAAAAAAAAIgAAAD/AAAAd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iAAAAMwAAAAAAAAAAAAAAqgAAAP8AAAB3AAAAAAAAAAAA&#13;&#10;AAAAAAAAAAAAAAAAAAAAAAAAAAAAAAAAAAAAAAAAEQAAAP8AAADdAAAAAAAAAAAAAAAAAAAAAAAA&#13;&#10;AAAAAAB3AAAA/wAAAIg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MA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UF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KoAAAD/AAAARAAAAAAAAAAAAAAAAAAAAAAAAABEAAAA/wAAAKoAAAAAAAAAAAAAAAAA&#13;&#10;AAAAAAAAAAAAAAAAAAAAAAAAAAAAAAAAAAARAAAAuwAAAP8AAADMAAAAI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3AAAA/wAAAIgA&#13;&#10;AAAAAAAAAAAAAAAAAAAAAAAAiAAAAP8AAAB3AAAAAAAAAAAAAAAAAAAAAAAAAAAAAAAAAAAAAAAA&#13;&#10;AAAAAAAiAAAA3QAAAP8AAAC7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MwAAAP8AAAD/AAAAdwAAAAAAAAAAAAAAdwAA&#13;&#10;AP8AAAD/AAAAMwAAAAAAAAAAAAAAAAAAAAAAAAAAAAAAAAAAAAAAAAAAAAAAzAAAAP8AAAC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qAAAA/wAAAP8AAAD/AAAA/wAAAP8AAAD/AAAAqgAAAAAAAAAAAAAA&#13;&#10;AAAAADMAAAD/AAAA/wAAABEAAAAAAAAAdwAAAP8AAAD/AAAA/wAAAP8AAAD/AAAA/wAAAP8AAAD/&#13;&#10;AAAA/wAAAH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gAAADuAAAA/wAAAP8AAADuAAAAdwAAAAAAAAAAAAAAAAAAAAAAAAAzAAAA/wAAAP8AAAAR&#13;&#10;AAAAAAAAAKoAAAD/AAAA/wAAAP8AAAD/AAAA/wAAAP8AAAD/AAAA/wAAAP8AAAB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RAAAAE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AAAAVQAAAFUAAABVAAAAE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RAAAAzAAAAP8AAAD/AAAAzAAAAMwA&#13;&#10;AADMAAAA/wAAAP8AAADMAAAAEQAAAAAAAAAAAAAAAAAAAAAAAAAAAAAAAAAAAAAAAAAAAAAAAAAA&#13;&#10;AAAAAAAAAAAAAAAAAAAAAAAAAAAAAAAAAAAAAAAAAAAAAAAAAAAAAAAAAAAAAAAAAAAAAAAAAAAA&#13;&#10;AAAAAAAAAAAAAAAAAAAAAAAAAAAAAAAAAAAAAAAAAAAAAAAAAAAAAAAAAAAAAAAAAAAAAAAAAAAA&#13;&#10;AAAAmQAAAP8AAAD/AAAA/wAAAP8AAAD/AAAA/wAAAP8AAAD/AAAA/wAAAL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QAAAP8AAACZAAAAAAAAAAAA&#13;&#10;AAAAAAAAAAAAAAAAAAAAAAAAAAAAAJkAAAD/AAAAVQAAAAAAAAAAAAAAAAAAAAAAAAAAAAAAAAAA&#13;&#10;AAAAAAAAAAAAAAAAAAAAAAAAAAAAAAAAAAAAAAAAAAAAAAAAAAAAAAAAAAAAAAAAAAAAAAAAAAAA&#13;&#10;AAAAAAAAAAAAAAAAAAAAAAAAAAAAAAAAAAAAAAAAAAAAAAAAAAAAAAAAAAAAAAAAAAAAAAAAAAAA&#13;&#10;AAAAAAAAAIgAAAD/AAAAVQAAAAAAAAARAAAA/wAAAMwAAAAAAAAAAAAAAAAAAADMAAAA/wAAAB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UAAADuAAAA/wAAAJkAAAARAAAAEQAAAJkA&#13;&#10;AAD/AAAA7gAAAGYAAAAAAAAAAAAAAAAAAAAAAAAAAAAAAAAAAAAAAAAAAAAAAAAAAAAAAAAAAAAA&#13;&#10;AAAAAAAAAAAAAAAAAAAAAAAAAAAAAAAAAAAAAAAAAAAAAAAAAAAAAAAAAAAAAAAAAAAAAAAAAAAA&#13;&#10;AAAAAAAAAAAAAAAAAAAAAAAAAAAAAAAAAAAAAAAAAAAAAAAAAAAAAAAAAAAAAAAAAAAAAAAAAAAR&#13;&#10;AAAAmQAAAO4AAAD/AAAA/wAAAP8AAAD/AAAAuwAAAF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QAAAP8AAAD/AAAA/wAAAP8A&#13;&#10;AAD/AAAA/wAAAP8AAAD/AAAA/wAAAP8AAAD/AAAA/wAAAO4AAACZ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EAAAD/AAAA/wAAAMwAAACIAAAAVQAAAFUAAABVAAAAVQAAAFUAAABVAAAAVQAAAFUA&#13;&#10;AABVAAAAVQAAAFU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qgAAAO4A&#13;&#10;AAD/AAAA/wAAAO4AAACqAAAAZgAAAB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AAAAdwAAALsAAADuAAAA/wAAAP8AAADd&#13;&#10;AAAAAAAAAAAAAAAAAAAAAAAAAAAAAAAAAAAAAAAAAAAAAAAAAAAAAAAAAAAAAAAAAAAAAAAAAAAA&#13;&#10;AAAAAAAAAAAAAAAAAAAAAAAAAAAAAAAAAAAAAAAAAAAAAAAAAAAAAAAAAAAAAAAAAAAAAAAAAAAA&#13;&#10;AAAAAAAAAAAAAAAAAAAAAAAAAAAAAAAAAJkAAAD/AAAA7gAAAJkAAAAAAAAAAAAAABEAAADuAAAA&#13;&#10;/wAAAIgAAABVAAAAiAAAAO4AAAD/AAAAV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QAAAP8AAAD/AAAA/wAAAP8AAAD/AAAA/wAAAP8AAAD/AAAA/wAAAL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wAAAP8AAADu&#13;&#10;AAAAdwAAAHcAAAD/AAAAuwAAAFUAAACZAAAA/wAAAMw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HcAAAD/AAAAiAAAAAAAAAAAAAAA7gAAAMwA&#13;&#10;AAAAAAAAAAAAAIgAAAD/AAAAd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IAAAA/wAAAFUAAAAAAAAAAAAAAMwAAAD/AAAAEQAAAAAAAAAiAAAA/wAA&#13;&#10;AM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iAAA&#13;&#10;AP8AAABVAAAAAAAAAAAAAACqAAAA/wAAACIAAAAAAAAAAAAAAMwAAAD/AAAAE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HcAAAD/AAAAdwAAAAAAAAAAAAAA&#13;&#10;iAAAAP8AAABVAAAAAAAAAAAAAADMAAAA/wAAAB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FUAAACqAAAA/wAAAP8AAACI&#13;&#10;AAAAAAAAAAAAAAAAAAAAAAAAAAAAAAAAAAAAAAAAAAAAAAAAAAAAAAAAAAAAAAAAAAAAAAAAAAAA&#13;&#10;AAAAAAAAAAAAAAAAAAAAAAAAAAAAAAAAAAAAAAAAAAAAAAAAAAAAAAAAAAAAAAAAAAAAAAAAAAAA&#13;&#10;AAAAAAAAAAAAAAAAAAAAAAAAAAAAAAAAAAAAAAAAAAAAAAAAAIgAAAD/AAAAmQAAAAAAAAAAAAAA&#13;&#10;AAAAAAAAAAAAAAAARAAAAO4AAADuAAAAE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UAAAB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VAAAAI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QAAAO4AAADuAAAARAAAAAAAAAAAAAAA&#13;&#10;AAAAAAAAAAAAAAAAmQAAAP8AAAC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&#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AAAAuwAAAP8A&#13;&#10;AAD/AAAA/wAAAP8AAAD/AAAAqgAAACIAAAAAAAAAAAAAAAAAAAAAAAAAAAAAAAAAAAAAAAAAAAAA&#13;&#10;AAAAAAAAAAAAAAAAAAAAAAAAAAAAAAAAAAAAAAAAAAAAAAAAAAAAAAAAAAAAAAAAAAAAAAAAAAAA&#13;&#10;AAAAAAAAAAAAAAAAAAAAAAAAAAAAAAAAAAAAAAAAAAAAAAAAAAAAAAAAAAAAAAAAAAAAALsAAAD/&#13;&#10;AAAAuwAAAIgAAADMAAAA/wAAAMwAAAAAAAAAAAAAAAAAAABEAAAAqgAAAP8AAAD/AAAAM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AAAAVQAAAFUAAABVAAAAEQAA&#13;&#10;AAAAAAAAAAAAAAAAAAAAAAAAAAAAAAAAAAAAAAAAAAAAAAAAAAAAAAAAAAAAAAAAAAAAAAAAAAAA&#13;&#10;AAAAAAAAAAAAAAAAAAAAAAAAAAAAAAAAAAAAAAAAAAAAAAAAAAAAAAAAAAAAAAAAAAAAAAAAAAAA&#13;&#10;AAAAAAAAAAAAAAAAAAAAAAAAAAAAAAAAAAAAAAAAAAAAAAARAAAAzAAAAP8AAAD/AAAA/wAAAO4A&#13;&#10;AAAzAAAAAAAAAAAAAACIAAAA/wAAAP8AAAD/AAAAd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mAAAAiAAAAHcAAAARAAAAAAAAAAAAAAAAAAAAiAAA&#13;&#10;AO4AAACqAAAAM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zAAAAdwAAACIAAAAAAAAA&#13;&#10;AAAAAAAAAAAiAAAAmQAAAMwAAAC7AAAA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3AAAA/wAAAP8AAABVAAAAAAAAAAAAAAAzAAAA7gAAAP8AAAD/&#13;&#10;AAAA/wAAAP8AAAC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m&#13;&#10;AAAA/wAAAP8AAACqAAAAIgAAAAAAAAAAAAAAuwAAAP8AAACqAAAAVQAAAHcAAADdAAAA/wAAAI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13;&#10;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zAAAAP8AAABEAAAAAAAAAAAA&#13;&#10;AAAAAAAARAAAAP8AAADuAAAAEQAAAAAAAAAAAAAAIgAAAO4AAAD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gAAAP8AAAC7AAAAAAAAAAAAAAAAAAAAAAAAAHcAAAD/AAAAqgAA&#13;&#10;AAAAAAAAAAAAAAAAAAAAAACqAAAA/wAAAE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UAAAD/AAAAiAAAAAAAAAAAAAAAAAAAAAAAAADMAAAA/wAAAGYAAAAAAAAAAAAAAAAAAAAAAAAA&#13;&#10;iAAAAP8AAAB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VAAAA/wAAAIgAAAAAAAAA&#13;&#10;AAAAAAAAAAARAAAA/wAAAP8AAAAiAAAAAAAAAAAAAAAAAAAAAAAAAIgAAAD/AAAAV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MwAAAP8AAACqAAAAAAAAAAAAAAAAAAAAVQAAAP8AAADM&#13;&#10;AAAAAAAAAAAAAAAAAAAAAAAAAAAAAADMAAAA/wAAAC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dAAAA7gAAABEAAAAAAAAAAAAAAKoAAAD/AAAAiAAAAAAAAAAAAAAAAAAAAAAA&#13;&#10;AABmAAAA/wAAAN0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AAAAP8A&#13;&#10;AADdAAAAiAAAAKoAAAD/AAAA7gAAACIAAAAAAAAAAAAAADMAAACIAAAA7gAAAP8AAAB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ZAAAA/wAAAP8AAAD/AAAA/wAA&#13;&#10;AHcAAAAAAAAAAAAAAFUAAAD/AAAA/wAAAP8AAACZ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EQAAACIAAAAdwAAADMAAAAAAAAAAAAAAAAAAABVAAAA&#13;&#10;/wAAALsAAABV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uAAAA/wAAABEAAAAAAAAAAAAAAAAAAAAA&#13;&#10;AAAAAAAAAHcAAAD/AAAA/wAAADMAAAAAAAAAAAAAAAAAAAAAAAAAAAAAAAAAAAAAAAAAAAAAAAAA&#13;&#10;AAAAAAAAAAAAAAAAAAAAAAAAAAAAAAAAAAAAAAAAAAAAAAAAAAAAAAAAAAAAAAAAAAAAAAAAAAAA&#13;&#10;AAAAAAAAAAAAAAAAAAAAAAAAAAAAAAAAAAAAAAAAAAAAAAAAAAAAAACqAAAA/wAAAF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7gAAAP8AAAARAAAAAAAAAAAAAAAAAAAAAAAAAAAAAAAAAAAAmQAAAP8A&#13;&#10;AAB3AAAAAAAAAAAAAAAAAAAAAAAAAAAAAAAAAAAAAAAAAAAAAAAAAAAAAAAAAAAAAAAAAAAAAAAA&#13;&#10;AAAAAAAAAAAAAAAAAAAAAAAAAAAAAAAAAAAAAAAAAAAAAAAAAAAAAAAAAAAAAAAAAAAAAAAAAAAA&#13;&#10;AAAAAAAAAAAAAAAAAAAAAAAAAAAAAAAAqgAAAP8AAAB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3QAAAP8AAAAz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AAAAP8AAACq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uAAAA/wAAAP8AAAD/&#13;&#10;AAAAM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zAAAAP8AAADdAAAAV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13;&#10;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CIAAACIAAAA&#13;&#10;/wAAAP8AAAD/AAAA/wAAAKoAAABmAAAAAAAAAAAAAAAAAAAAAAAAAAAAAAAAAAAAAAAAAAAAAAAA&#13;&#10;AAAAAAAAAAAAAAAAAAAAAAAAAAAAAAAAAAAAAAAAAAAAAAAAAAAAAAAAAAAAAAAAAAAAAAAAAAAA&#13;&#10;AAAAAAAAAAAAAAAAAAAzAAAA/wAAAMwAAAAAAAAAAAAAAAAAAAAAAAAAAAAAAAAAAAAAAAAAAAAA&#13;&#10;AAAAAAAAAAAAAAAAAAAAAAAAAAAAAAAAAO4AAAD/AAAAE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dAAAA/wAAAKoAAAAiAAAAAAAAAAAAAAAAAAAAdwAAAO4AAAD/AAAAdwAAAAAA&#13;&#10;AAAAAAAAAAAAAAAAAAAAAAAAAAAAAAAAAAAAAAAAAAAAAAAAAAAAAAAAAAAAAAAAAAAAAAAAAAAA&#13;&#10;AAAAAAAAAAAAAAAAAAAAAAAAAAAAAAAAAAAAAAAAAAAAAAAAAAAAAAAAAAAAAAAAAAAAAAAAAAAA&#13;&#10;AAAAAAAAAAAAAAAAAAAAAAAAAAAAAAAAAAAAAAAAAAAAAAAAAAAAAAAAAAAAAAAA7gAAAP8AAAAR&#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EAAAA/wAAAMwA&#13;&#10;AAAAAAAAAAAAAAAAAAAAAAAAAAAAAAAAAABmAAAA/wAAALsAAAAAAAAAAAAAAAAAAAAAAAAAAAAA&#13;&#10;AAAAAAAAAAAAAAAAAAAAAAAAAAAAAAAAAAAAAAAAAAAAAAAAAAAAAAAAAAAAAAAAAAAAAAAAAAAA&#13;&#10;AAAAAAAAAAAAAAAAAAAAAAAAAAAAAAAAAAAAAAAAAAAAAAAAAAAAAAAAAAAAAAAAAAAAAAAAAAAA&#13;&#10;AAAAAAAAAAAAAAAAAAAAAAAAAAAAAAAAAAAAAAAAAO4AAAD/AAAAE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HcAAAD/AAAA/wAAAP8AAAD/AAAA/wAAAP8AAAD/AAAA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ZgAAALsAAAD/&#13;&#10;AAAA/wAAAP8AAAC7AAAAZ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zVmLP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P81Ziz/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D/NWYs/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zVmLP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P81Ziz/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13;&#10;NWYs/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zVmLP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P81Ziz/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D/NWYs/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zVmLP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P81Ziz/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D/NWYs/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zVmLP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&#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P81Ziz/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&#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NWYs/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zVmLP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P81Ziz/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NWYs&#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zVmLP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P81Ziz/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D/NWYs/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zVmLP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P81Ziz/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NWYs/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zVmLP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P81Ziz/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NWYs/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zVm&#13;&#10;LP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P81Ziz/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D/NWYs/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zVmLP9rzVn/a81Z/2vNWf9rzVn/a81Z/2vNWf9rzVn/a81Z/2vNWf9rzVn/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uAAAA/wAAAP8AAAD/AAAA/wAAAO4AAAAA&#13;&#10;AAAAqgAAAP8AAABVAAAAAAAAAAAAAAAAAAAAAAAAAAAAAADMAAAA/wAAADMAAAAAAAAAAAAAAAAA&#13;&#10;AAAAAAAAAAAAAAAAAAAAAAAAAAAAAAAAAAAAAAAAAAAAACIAAADdAAAA/wAAAFU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7gAAAP8AAAD/AAAA/wAAAP8AAADuAAAAAAAAAIgAAAD/AAAAZgAAAAAA&#13;&#10;AAAAAAAAAAAAAAAAAAAAAAAA7gAAAP8AAAARAAAAAAAAAAAAAAAAAAAAAAAAAAAAAAAAAAAAAAAA&#13;&#10;AAAAAAAAAAAAAAAAADMAAADdAAAA/wAAAF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3AAAA/wAAAHcAAAAAAAAAAAAAAAAAAAAAAAAAAAAA&#13;&#10;AO4AAADuAAAAAAAAAAAAAAAAAAAAAAAAAAAAAAAAAAAAAAAAAAAAAAAAAAAAAAAAAIgAAAD/AAAA&#13;&#10;7gAAAFU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AAAAP8AAADMAAAAAAAAAAAAAAAAAAAAAAAAAFUAAAD/AAAAuwAAAAAAAAAAAAAA&#13;&#10;AAAAAAAAAAAAAAAAAAAAAAAAAAAAAAAAAAAAALsAAAD/AAAAzAAAAC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DdAAAA&#13;&#10;/wAAAKoAAAAAAAAAAAAAAFUAAADdAAAA/wAAAHcAAAAAAAAAAAAAAAAAAAAAAAAAAAAAAAAAAAAA&#13;&#10;AAAAAAAAAJkAAAD/AAAAu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dwAAAP8AAAD/AAAA/wAAAP8AAAD/&#13;&#10;AAAA/wAAAN0AAAAAAAAAAAAAAAAAAAAAAAAA7gAAAP8AAABVAAAAAAAAADMAAAD/AAAA/wAAAP8A&#13;&#10;AAD/AAAA/wAAAP8AAAD/AAAA/wAAAP8AAACq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3AAAAzAAAAP8AAAD/AAAA/wAAAJkAAAARAAAAAAAAAAAA&#13;&#10;AAAAAAAAAAAAAO4AAAD/AAAAVQAAAAAAAAB3AAAA/wAAAP8AAAD/AAAA/wAAAP8AAAD/AAAA/wAA&#13;&#10;AP8AAAD/AAAAqg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EAAAAR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IAAABVAAAAVQAAAE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3AAAAiAAAAAAAAAAAAAAAAAAAAAAAAAAAAAAAAAAAAAAAAAAiAAAAqgAAAG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CIAAABVAAAAVQAAAEQAAAAAAAAAAAAAAAAAAAAAAAAAAAAAAAAAAAAAAAAA&#13;&#10;AAAAAAAAAAAAAAAAAAAAAAAAAAAAAAAAAAAAAAAAAAAAAAAAAAAAAAAAAAAAAAAAAAAAAAAAAAAA&#13;&#10;AAAAAAAAAAAAAAAAAAAAAAAAAAAAAAAAAAAAAAAAAAAAAAAAAAAAAAAAAAAAAAAAAAAAAAAAAAAA&#13;&#10;AAAAAAAAAAAAAAAAAAAAAAAAAAAAAAAAAAAAAAAAAAAAAAAAAABEAAAAVQAAAFUAAAA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DMAAAA/wAAAIgA&#13;&#10;AAAiAAAAAAAAAAAAAAAAAAAAVQAAAMwAAAD/AAAAZgAAAAAAAAAAAAAAAAAAAAAAAAAAAAAAAAAA&#13;&#10;AAAAAAAAAAAAAAAAAAAAAAAAAAAAAAAAAAAAAAAAAAAAAAAAAAAAAAAAAAAAAAAAAAAAAAAAAAAA&#13;&#10;AAAAAAAAAAAAAAAAAAAAAAAAAAAAAAAAAAAAAAAAAAAAAAAAAAAAAAAAAAAAAAAAAAAAAAAAAAAA&#13;&#10;AAAAAAAAAAAAAACqAAAA/wAAAKoAAABVAAAAuwAAAP8AAABmAAAAdwAAAMwAAAD/AAAAZ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VQAAAP8AAAD/AAAAuwAAAHcAAABV&#13;&#10;AAAAVQAAAFUAAABVAAAAVQAAAFUAAABVAAAAVQAAAFUAAABVAAAAR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IAAAC7AAAA/wAAAP8AAAD/AAAA3QAAAJkAAAB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AAAAdwAAAIgAAACIAAAA&#13;&#10;iAAAAIgAAACIAAAAiAAAAIgAAADMAAAAV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zAAAA7gAAAP8AAAD/AAAA/wAAAP8AAAD/AAAA/wAAAP8AAAD/&#13;&#10;AAAA/wAAAE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qgAAAP8AAACqAAAAVQAAALsAAAD/AAAAZgAAAHcAAADMAAAA/wAAAG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O4AAADuAAAAEQAAAAAA&#13;&#10;AAB3AAAA/wAAAFUAAAAAAAAAEQAAAO4AAAD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EAAAD/AAAAzAAAAAAAAAAAAAAAVQAAAP8AAACIAAAAAAAA&#13;&#10;AAAAAACZAAAA/wAAAFU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AAAA/wAAAMwAAAAAAAAAAAAAADMAAAD/AAAAmQAAAAAAAAAAAAAAVQAAAP8AAAC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3AAAAiAAAAIgAAACIAAAAiAAAAIgA&#13;&#10;AACIAAAAiAAAAIgAAACIAAAAiAAAACIAAAAAAAAAAAAAAAAAAAAAAAAAAAAAAAAAAAAAAAAAAAAA&#13;&#10;AAAAAAAAAAAAAAAAAAAAAAAAAAAAAAAAAAAAAAAAAAAAAAAAAAAAAAAAAAAAAAAAAAAAAAAAAAAA&#13;&#10;AAAAAAAAAAAAAAAAAAAAAAAAAAAAAAAAAAAAAAAAAAAAAAAAAAAAAAAAAAAAAAAAAAAAAAAAAABV&#13;&#10;AAAA/wAAAKoAAAAAAAAAAAAAAAAAAAAAAAAAAAAAAAAAAAAAAAAAqgAAAP8AAAB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N0AAADdAAAA&#13;&#10;AAAAAAAAAAARAAAA/wAAAMwAAAAAAAAAAAAAAFUAAAD/AAAAi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MAAACZAAAA7gAAAP8AAAD/&#13;&#10;AAAA3QAAAJkAAAARAAAAAAAAAAAAAAAAAAAAAAAAAAAAAAAAAAAAAAAAAAAAAAAAAAAAAAAAAAAA&#13;&#10;AAAAAAAAAAAAAAAAAAAAAAAAAAAAAAAAAAAAAAAAAAAAAAAAAAAAAAAAAAAAAAAAAAAAAAAAAAAA&#13;&#10;AAAAAAAAAAAAAAAAAAAAAAAAAAAAAAAAAAAAAAAAAAAAAAAAAAAAAAAAAAAAAAAAADMAAADuAAAA&#13;&#10;/wAAAMwAAACIAAAAiAAAAIgAAADMAAAA/wAAAO4AAAAz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wAAAFUAAAAR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IAAAA/wAAAJkAAAAAAAAAAAAAAAAAAAAAAAAAAAAAAEQAAADuAAAA7gAAAB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qgAAAP8AAACqAAAAMwAAABEAAAAzAAAAzAAA&#13;&#10;AP8AAACIAAAAAAAAAAAAAAAAAAAAAAAAAAAAAAAAAAAAAAAAAAAAAAAAAAAAAAAAAAAAAAAAAAAA&#13;&#10;AAAAAAAAAAAAAAAAAAAAAAAAAAAAAAAAAAAAAAAAAAAAAAAAAAAAAAAAAAAAAAAAAAAAAAAAAAAA&#13;&#10;AAAAAAAAAAAAAAAAAAAAAAAAAAAAAAAAAAAAAAAAAAAAAAAAAAAAAAAAAAAAAAAAAAAAAAAAAAAA&#13;&#10;AAAAAAAAAAAAAAAAAAAAAAAAAAAAAAAAAAAAAAAAEQAAAB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wAAAHcA&#13;&#10;AACIAAAARAAAAAAAAAAAAAAAAAAAABEAAAD/AAAAzAAAAH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JkAAAD/AAAA&#13;&#10;/wAAABEAAAAAAAAAAAAAAHcAAAD/AAAA/wAAAP8AAAD/AAAA/wAAAH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kAAAD/AAAA7gAAAJkAAAAAAAAAAAAAABEAAADu&#13;&#10;AAAA/wAAAIgAAABVAAAAiAAAAO4AAAD/AAAAV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CIAAAD/AAAA3QAAABEAAAAAAAAAAAAAAAAAAAB3AAAA/wAAALsAAAAAAAAAAAAAAAAA&#13;&#10;AABmAAAA/wAAAKo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mAAAA/wAAAHcA&#13;&#10;AAAAAAAAAAAAAAAAAAAAAAAAuwAAAP8AAAB3AAAAAAAAAAAAAAAAAAAAAAAAAN0AAADu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iAAAAP8AAABVAAAAAAAAAAAAAAAAAAAAEQAA&#13;&#10;AP8AAAD/AAAAIgAAAAAAAAAAAAAAAAAAAAAAAADMAAAA/wAAAB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IgAAAD/AAAAVQAAAAAAAAAAAAAAAAAAAFUAAAD/AAAAzAAAAAAAAAAAAAAA&#13;&#10;AAAAAAAAAAAAAAAAzAAAAP8AAAAR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3AAAA&#13;&#10;/wAAAHcAAAAAAAAAAAAAAAAAAACIAAAA/wAAAJkAAAAAAAAAAAAAAAAAAAAAAAAAIgAAAP8AAAD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MwAAAP8AAAC7AAAAAAAAAAAAAAAA&#13;&#10;AAAA3QAAAP8AAABVAAAAAAAAAAAAAAAAAAAAAAAAAJkAAAD/AAAAq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7AAAA/wAAALsAAACIAAAAzAAAAP8AAADMAAAAAAAAAAAA&#13;&#10;AAAAAAAARAAAAKoAAAD/AAAA/wAAAD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QAAAMwAAAD/AAAA/wAAAP8AAADuAAAAMwAAAAAAAAAAAAAAiAAAAP8AAAD/AAAA/wAA&#13;&#10;AH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ZgAA&#13;&#10;AIgAAAB3AAAAEQAAAAAAAAAAAAAAAAAAAIgAAADuAAAAqgAAAD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0" type="#_x0000_t75" style="position:absolute;left:1809;top:952;width:59436;height:45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">
                  <v:imagedata r:id="rId14" o:title=""/>
                </v:shape>
                <v:group id="Group 18" o:spid="_x0000_s1031" style="position:absolute;width:63817;height:25717" coordsize="63817,25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group id="Group 16" o:spid="_x0000_s1032" style="position:absolute;left:37433;width:26384;height:25717" coordsize="26384,257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13" o:spid="_x0000_s1033" type="#_x0000_t202" style="position:absolute;top:22764;width:26384;height:2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" fillcolor="white [3212]" stroked="f" strokeweight=".5pt">
                      <v:textbox>
                        <w:txbxContent>
                          <w:p w14:paraId="2AF837F1" w14:textId="1A74637A" w:rsidR="005E5DAA" w:rsidRPr="005E5DAA" w:rsidRDefault="005E5DAA" w:rsidP="005E5DAA">
                            <w:pPr>
                              <w:jc w:val="center"/>
                              <w:rPr>
                                <w:rFonts w:asciiTheme="minorHAnsi" w:hAnsiTheme="minorHAnsi"/>
                                <w:color w:val="000000" w:themeColor="text1"/>
                                <w:sz w:val="18"/>
                                <w:szCs w:val="18"/>
                                <w:rPrChange w:id="172" w:author="Melcher, Jennifer Anne (Jenny)" w:date="2021-07-07T15:37:00Z">
                                  <w:rPr/>
                                </w:rPrChange>
                              </w:rPr>
                              <w:pPrChange w:id="173" w:author="Melcher, Jennifer Anne (Jenny)" w:date="2021-07-07T15:37:00Z">
                                <w:pPr/>
                              </w:pPrChange>
                            </w:pPr>
                            <w:ins w:id="174" w:author="Melcher, Jennifer Anne (Jenny)" w:date="2021-07-07T15:36:00Z">
                              <w:r w:rsidRPr="005E5DAA">
                                <w:rPr>
                                  <w:rFonts w:asciiTheme="minorHAnsi" w:hAnsiTheme="minorHAnsi"/>
                                  <w:color w:val="000000" w:themeColor="text1"/>
                                  <w:sz w:val="18"/>
                                  <w:szCs w:val="18"/>
                                  <w:rPrChange w:id="175" w:author="Melcher, Jennifer Anne (Jenny)" w:date="2021-07-07T15:37:00Z">
                                    <w:rPr/>
                                  </w:rPrChange>
                                </w:rPr>
                                <w:t>Intra-subject correlation between symptom reports</w:t>
                              </w:r>
                            </w:ins>
                          </w:p>
                        </w:txbxContent>
                      </v:textbox>
                    </v:shape>
                    <v:shape id="Text Box 15" o:spid="_x0000_s1034" type="#_x0000_t202" style="position:absolute;width:26384;height:29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" fillcolor="white [3212]" stroked="f" strokeweight=".5pt">
                      <v:textbox>
                        <w:txbxContent>
                          <w:p w14:paraId="08F022E4" w14:textId="7411FD9E" w:rsidR="005E5DAA" w:rsidRPr="005E5DAA" w:rsidRDefault="005E5DAA" w:rsidP="005E5DAA">
                            <w:pPr>
                              <w:jc w:val="center"/>
                              <w:rPr>
                                <w:rFonts w:asciiTheme="minorHAnsi" w:hAnsiTheme="minorHAnsi"/>
                                <w:color w:val="000000" w:themeColor="text1"/>
                                <w:sz w:val="18"/>
                                <w:szCs w:val="18"/>
                                <w:rPrChange w:id="176" w:author="Melcher, Jennifer Anne (Jenny)" w:date="2021-07-07T15:37:00Z">
                                  <w:rPr/>
                                </w:rPrChange>
                              </w:rPr>
                              <w:pPrChange w:id="177" w:author="Melcher, Jennifer Anne (Jenny)" w:date="2021-07-07T15:37:00Z">
                                <w:pPr/>
                              </w:pPrChange>
                            </w:pPr>
                            <w:ins w:id="178" w:author="Melcher, Jennifer Anne (Jenny)" w:date="2021-07-07T15:36:00Z">
                              <w:r w:rsidRPr="005E5DAA">
                                <w:rPr>
                                  <w:rFonts w:asciiTheme="minorHAnsi" w:hAnsiTheme="minorHAnsi"/>
                                  <w:color w:val="000000" w:themeColor="text1"/>
                                  <w:sz w:val="18"/>
                                  <w:szCs w:val="18"/>
                                  <w:rPrChange w:id="179" w:author="Melcher, Jennifer Anne (Jenny)" w:date="2021-07-07T15:37:00Z">
                                    <w:rPr/>
                                  </w:rPrChange>
                                </w:rPr>
                                <w:t>Int</w:t>
                              </w:r>
                            </w:ins>
                            <w:ins w:id="180" w:author="Melcher, Jennifer Anne (Jenny)" w:date="2021-07-07T15:39:00Z">
                              <w:r>
                                <w:rPr>
                                  <w:rFonts w:asciiTheme="minorHAnsi" w:hAnsiTheme="minorHAnsi"/>
                                  <w:color w:val="000000" w:themeColor="text1"/>
                                  <w:sz w:val="18"/>
                                  <w:szCs w:val="18"/>
                                </w:rPr>
                                <w:t>er</w:t>
                              </w:r>
                            </w:ins>
                            <w:ins w:id="181" w:author="Melcher, Jennifer Anne (Jenny)" w:date="2021-07-07T15:36:00Z">
                              <w:r w:rsidRPr="005E5DAA">
                                <w:rPr>
                                  <w:rFonts w:asciiTheme="minorHAnsi" w:hAnsiTheme="minorHAnsi"/>
                                  <w:color w:val="000000" w:themeColor="text1"/>
                                  <w:sz w:val="18"/>
                                  <w:szCs w:val="18"/>
                                  <w:rPrChange w:id="182" w:author="Melcher, Jennifer Anne (Jenny)" w:date="2021-07-07T15:37:00Z">
                                    <w:rPr/>
                                  </w:rPrChange>
                                </w:rPr>
                                <w:t>-subject correlation between symptom reports</w:t>
                              </w:r>
                            </w:ins>
                          </w:p>
                        </w:txbxContent>
                      </v:textbox>
                    </v:shape>
                  </v:group>
                  <v:rect id="Rectangle 17" o:spid="_x0000_s1035" style="position:absolute;top:952;width:18002;height:41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" fillcolor="white [3212]" stroked="f" strokeweight="1pt"/>
                </v:group>
              </v:group>
            </w:pict>
          </mc:Fallback>
        </mc:AlternateContent>
      </w:r>
    </w:p>
    <w:p w14:paraId="4EB57641" w14:textId="2B2F9880" w:rsidR="00286670" w:rsidRDefault="00286670">
      <w:pPr>
        <w:pPrChange w:id="164" w:author="Melcher, Jennifer Anne (Jenny)" w:date="2021-07-07T15:41:00Z">
          <w:pPr>
            <w:pStyle w:val="NormalWeb"/>
          </w:pPr>
        </w:pPrChange>
      </w:pPr>
    </w:p>
    <w:p w14:paraId="2AEC09E3" w14:textId="4CC53D6F" w:rsidR="00486097" w:rsidRPr="00486097" w:rsidRDefault="00486097" w:rsidP="00C41528">
      <w:pPr>
        <w:pStyle w:val="NormalWeb"/>
        <w:rPr>
          <w:u w:val="single"/>
        </w:rPr>
      </w:pPr>
      <w:r w:rsidRPr="00486097">
        <w:rPr>
          <w:u w:val="single"/>
        </w:rPr>
        <w:t>Self-Reported App Assessments and Geolocation Derived Home Time</w:t>
      </w:r>
    </w:p>
    <w:p w14:paraId="3EC137B1" w14:textId="7624B6CE" w:rsidR="00286670" w:rsidRPr="009D1760" w:rsidRDefault="00827F0E" w:rsidP="00D012B2">
      <w:pPr>
        <w:pStyle w:val="NormalWeb"/>
        <w:rPr>
          <w:color w:val="000000" w:themeColor="text1"/>
        </w:rPr>
      </w:pPr>
      <w:del w:id="165" w:author="Melcher, Jennifer Anne (Jenny)" w:date="2021-07-06T11:28:00Z">
        <w:r w:rsidRPr="009D1760" w:rsidDel="006B02A6">
          <w:rPr>
            <w:color w:val="000000" w:themeColor="text1"/>
          </w:rPr>
          <w:delText xml:space="preserve">We </w:delText>
        </w:r>
        <w:r w:rsidR="003066A3" w:rsidRPr="009D1760" w:rsidDel="006B02A6">
          <w:rPr>
            <w:color w:val="000000" w:themeColor="text1"/>
          </w:rPr>
          <w:delText>inferred the home</w:delText>
        </w:r>
      </w:del>
      <w:ins w:id="166" w:author="Melcher, Jennifer Anne (Jenny)" w:date="2021-07-06T11:28:00Z">
        <w:r w:rsidR="006B02A6">
          <w:rPr>
            <w:color w:val="000000" w:themeColor="text1"/>
          </w:rPr>
          <w:t>Home</w:t>
        </w:r>
      </w:ins>
      <w:r w:rsidR="003066A3" w:rsidRPr="009D1760">
        <w:rPr>
          <w:color w:val="000000" w:themeColor="text1"/>
        </w:rPr>
        <w:t xml:space="preserve"> location of each participant </w:t>
      </w:r>
      <w:ins w:id="167" w:author="Melcher, Jennifer Anne (Jenny)" w:date="2021-07-06T11:28:00Z">
        <w:r w:rsidR="006B02A6">
          <w:rPr>
            <w:color w:val="000000" w:themeColor="text1"/>
          </w:rPr>
          <w:t xml:space="preserve">was inferred </w:t>
        </w:r>
      </w:ins>
      <w:r w:rsidR="003066A3" w:rsidRPr="009D1760">
        <w:rPr>
          <w:color w:val="000000" w:themeColor="text1"/>
        </w:rPr>
        <w:t>from their GPS data by determining the mode of GPS location (within 8</w:t>
      </w:r>
      <w:ins w:id="168" w:author="Melcher, Jennifer Anne (Jenny)" w:date="2021-07-06T11:28:00Z">
        <w:r w:rsidR="006B02A6">
          <w:rPr>
            <w:color w:val="000000" w:themeColor="text1"/>
          </w:rPr>
          <w:t>-</w:t>
        </w:r>
      </w:ins>
      <w:del w:id="169" w:author="Melcher, Jennifer Anne (Jenny)" w:date="2021-07-06T11:28:00Z">
        <w:r w:rsidR="003066A3" w:rsidRPr="009D1760" w:rsidDel="006B02A6">
          <w:rPr>
            <w:color w:val="000000" w:themeColor="text1"/>
          </w:rPr>
          <w:delText xml:space="preserve"> </w:delText>
        </w:r>
      </w:del>
      <w:r w:rsidR="0031156B" w:rsidRPr="009D1760">
        <w:rPr>
          <w:color w:val="000000" w:themeColor="text1"/>
        </w:rPr>
        <w:t>m</w:t>
      </w:r>
      <w:ins w:id="170" w:author="Melcher, Jennifer Anne (Jenny)" w:date="2021-07-06T11:28:00Z">
        <w:r w:rsidR="006B02A6">
          <w:rPr>
            <w:color w:val="000000" w:themeColor="text1"/>
          </w:rPr>
          <w:t>eter</w:t>
        </w:r>
      </w:ins>
      <w:r w:rsidR="0031156B" w:rsidRPr="009D1760">
        <w:rPr>
          <w:color w:val="000000" w:themeColor="text1"/>
        </w:rPr>
        <w:t xml:space="preserve"> bin</w:t>
      </w:r>
      <w:r w:rsidR="003066A3" w:rsidRPr="009D1760">
        <w:rPr>
          <w:color w:val="000000" w:themeColor="text1"/>
        </w:rPr>
        <w:t>) across the whole dataset.</w:t>
      </w:r>
      <w:r w:rsidR="0031156B" w:rsidRPr="009D1760">
        <w:rPr>
          <w:color w:val="000000" w:themeColor="text1"/>
        </w:rPr>
        <w:t xml:space="preserve"> Thereafter, </w:t>
      </w:r>
      <w:del w:id="171" w:author="Melcher, Jennifer Anne (Jenny)" w:date="2021-07-06T11:28:00Z">
        <w:r w:rsidR="0031156B" w:rsidRPr="009D1760" w:rsidDel="006B02A6">
          <w:rPr>
            <w:color w:val="000000" w:themeColor="text1"/>
          </w:rPr>
          <w:delText xml:space="preserve">we classified </w:delText>
        </w:r>
      </w:del>
      <w:r w:rsidR="0031156B" w:rsidRPr="009D1760">
        <w:rPr>
          <w:color w:val="000000" w:themeColor="text1"/>
        </w:rPr>
        <w:t>each data point</w:t>
      </w:r>
      <w:ins w:id="172" w:author="Melcher, Jennifer Anne (Jenny)" w:date="2021-07-06T11:28:00Z">
        <w:r w:rsidR="006B02A6">
          <w:rPr>
            <w:color w:val="000000" w:themeColor="text1"/>
          </w:rPr>
          <w:t xml:space="preserve"> was classified</w:t>
        </w:r>
      </w:ins>
      <w:r w:rsidR="0031156B" w:rsidRPr="009D1760">
        <w:rPr>
          <w:color w:val="000000" w:themeColor="text1"/>
        </w:rPr>
        <w:t xml:space="preserve"> to be either “at home” or “not at home” state. From this, </w:t>
      </w:r>
      <w:del w:id="173" w:author="Melcher, Jennifer Anne (Jenny)" w:date="2021-07-06T11:28:00Z">
        <w:r w:rsidR="0031156B" w:rsidRPr="009D1760" w:rsidDel="006B02A6">
          <w:rPr>
            <w:color w:val="000000" w:themeColor="text1"/>
          </w:rPr>
          <w:delText xml:space="preserve">we calculated </w:delText>
        </w:r>
      </w:del>
      <w:r w:rsidR="0031156B" w:rsidRPr="009D1760">
        <w:rPr>
          <w:i/>
          <w:iCs/>
          <w:color w:val="000000" w:themeColor="text1"/>
        </w:rPr>
        <w:t>home-time</w:t>
      </w:r>
      <w:r w:rsidR="0031156B" w:rsidRPr="009D1760">
        <w:rPr>
          <w:color w:val="000000" w:themeColor="text1"/>
        </w:rPr>
        <w:t xml:space="preserve"> </w:t>
      </w:r>
      <w:ins w:id="174" w:author="Melcher, Jennifer Anne (Jenny)" w:date="2021-07-06T11:28:00Z">
        <w:r w:rsidR="006B02A6">
          <w:rPr>
            <w:color w:val="000000" w:themeColor="text1"/>
          </w:rPr>
          <w:t>was c</w:t>
        </w:r>
      </w:ins>
      <w:ins w:id="175" w:author="Melcher, Jennifer Anne (Jenny)" w:date="2021-07-06T11:29:00Z">
        <w:r w:rsidR="006B02A6">
          <w:rPr>
            <w:color w:val="000000" w:themeColor="text1"/>
          </w:rPr>
          <w:t xml:space="preserve">alculated, </w:t>
        </w:r>
      </w:ins>
      <w:r w:rsidR="0031156B" w:rsidRPr="009D1760">
        <w:rPr>
          <w:color w:val="000000" w:themeColor="text1"/>
        </w:rPr>
        <w:t xml:space="preserve">which is the amount of time spent at home each day. </w:t>
      </w:r>
    </w:p>
    <w:p w14:paraId="59697AAF" w14:textId="384D6E55" w:rsidR="00486097" w:rsidRDefault="00486097" w:rsidP="00486097">
      <w:r>
        <w:t>H</w:t>
      </w:r>
      <w:r w:rsidRPr="00486097">
        <w:t xml:space="preserve">igher home-times </w:t>
      </w:r>
      <w:r w:rsidR="00294673">
        <w:t>was associated with</w:t>
      </w:r>
      <w:r w:rsidRPr="00486097">
        <w:t xml:space="preserve"> lower anxiety levels (Fig 4), as well as low socially positive symptoms (as expected from socially positive symptoms arising from being social with people, which often includes stepping out of the house).</w:t>
      </w:r>
      <w:r>
        <w:t xml:space="preserve"> </w:t>
      </w:r>
    </w:p>
    <w:p w14:paraId="5DFDA570" w14:textId="77777777" w:rsidR="00486097" w:rsidRDefault="00486097" w:rsidP="00486097"/>
    <w:p w14:paraId="06136645" w14:textId="791C616A" w:rsidR="00486097" w:rsidRDefault="009D1760" w:rsidP="00486097">
      <w:r>
        <w:rPr>
          <w:b/>
          <w:bCs/>
          <w:noProof/>
        </w:rPr>
        <w:lastRenderedPageBreak/>
        <mc:AlternateContent>
          <mc:Choice Requires="wps">
            <w:drawing>
              <wp:anchor distT="0" distB="0" distL="114300" distR="114300" simplePos="0" relativeHeight="251663360" behindDoc="0" locked="0" layoutInCell="1" allowOverlap="1" wp14:anchorId="0DC216BB" wp14:editId="494A4B7F">
                <wp:simplePos x="0" y="0"/>
                <wp:positionH relativeFrom="column">
                  <wp:posOffset>0</wp:posOffset>
                </wp:positionH>
                <wp:positionV relativeFrom="paragraph">
                  <wp:posOffset>4057104</wp:posOffset>
                </wp:positionV>
                <wp:extent cx="6443330" cy="446567"/>
                <wp:effectExtent l="0" t="0" r="8890" b="10795"/>
                <wp:wrapNone/>
                <wp:docPr id="11" name="Text Box 11"/>
                <wp:cNvGraphicFramePr/>
                <a:graphic xmlns:a="http://schemas.openxmlformats.org/drawingml/2006/main">
                  <a:graphicData uri="http://schemas.microsoft.com/office/word/2010/wordprocessingShape">
                    <wps:wsp>
                      <wps:cNvSpPr txBox="1"/>
                      <wps:spPr>
                        <a:xfrm>
                          <a:off x="0" y="0"/>
                          <a:ext cx="6443330" cy="446567"/>
                        </a:xfrm>
                        <a:prstGeom prst="rect">
                          <a:avLst/>
                        </a:prstGeom>
                        <a:solidFill>
                          <a:schemeClr val="lt1"/>
                        </a:solidFill>
                        <a:ln w="6350">
                          <a:solidFill>
                            <a:prstClr val="black"/>
                          </a:solidFill>
                        </a:ln>
                      </wps:spPr>
                      <wps:txbx>
                        <w:txbxContent>
                          <w:p w14:paraId="198AE4EB" w14:textId="79EA560A" w:rsidR="009D1760" w:rsidRPr="009D1760" w:rsidRDefault="009D1760" w:rsidP="009D1760">
                            <w:pPr>
                              <w:jc w:val="both"/>
                              <w:rPr>
                                <w:bCs/>
                                <w:sz w:val="20"/>
                                <w:szCs w:val="20"/>
                              </w:rPr>
                            </w:pPr>
                            <w:r w:rsidRPr="009D1760">
                              <w:rPr>
                                <w:b/>
                                <w:sz w:val="20"/>
                                <w:szCs w:val="20"/>
                              </w:rPr>
                              <w:t xml:space="preserve">Figure </w:t>
                            </w:r>
                            <w:r>
                              <w:rPr>
                                <w:b/>
                                <w:sz w:val="20"/>
                                <w:szCs w:val="20"/>
                              </w:rPr>
                              <w:t>4</w:t>
                            </w:r>
                            <w:r w:rsidRPr="009D1760">
                              <w:rPr>
                                <w:b/>
                                <w:sz w:val="20"/>
                                <w:szCs w:val="20"/>
                              </w:rPr>
                              <w:t xml:space="preserve">: </w:t>
                            </w:r>
                            <w:r>
                              <w:rPr>
                                <w:b/>
                                <w:sz w:val="20"/>
                                <w:szCs w:val="20"/>
                              </w:rPr>
                              <w:t>Effect of home-time on survey scores</w:t>
                            </w:r>
                            <w:r w:rsidRPr="009D1760">
                              <w:rPr>
                                <w:b/>
                                <w:sz w:val="20"/>
                                <w:szCs w:val="20"/>
                              </w:rPr>
                              <w:t xml:space="preserve">: </w:t>
                            </w:r>
                            <w:r w:rsidR="00421175">
                              <w:rPr>
                                <w:bCs/>
                                <w:sz w:val="20"/>
                                <w:szCs w:val="20"/>
                              </w:rPr>
                              <w:t>Psychosis and sleep scores are highest (worst symptoms) with low home-times</w:t>
                            </w:r>
                          </w:p>
                          <w:p w14:paraId="007CDCE6" w14:textId="77777777" w:rsidR="009D1760" w:rsidRPr="009D1760" w:rsidRDefault="009D1760" w:rsidP="009D1760">
                            <w:pPr>
                              <w:rPr>
                                <w:bCs/>
                                <w:sz w:val="20"/>
                                <w:szCs w:val="20"/>
                              </w:rPr>
                            </w:pPr>
                          </w:p>
                          <w:p w14:paraId="513308A5" w14:textId="77777777" w:rsidR="009D1760" w:rsidRPr="00824CD9" w:rsidRDefault="009D1760" w:rsidP="009D1760">
                            <w:pPr>
                              <w:rPr>
                                <w:sz w:val="20"/>
                                <w:szCs w:val="20"/>
                              </w:rPr>
                            </w:pPr>
                          </w:p>
                          <w:p w14:paraId="2DDF7869" w14:textId="77777777" w:rsidR="009D1760" w:rsidRPr="00824CD9" w:rsidRDefault="009D1760" w:rsidP="009D176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216BB" id="Text Box 11" o:spid="_x0000_s1036" type="#_x0000_t202" style="position:absolute;margin-left:0;margin-top:319.45pt;width:507.35pt;height:35.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" fillcolor="white [3201]" strokeweight=".5pt">
                <v:textbox>
                  <w:txbxContent>
                    <w:p w14:paraId="198AE4EB" w14:textId="79EA560A" w:rsidR="009D1760" w:rsidRPr="009D1760" w:rsidRDefault="009D1760" w:rsidP="009D1760">
                      <w:pPr>
                        <w:jc w:val="both"/>
                        <w:rPr>
                          <w:bCs/>
                          <w:sz w:val="20"/>
                          <w:szCs w:val="20"/>
                        </w:rPr>
                      </w:pPr>
                      <w:r w:rsidRPr="009D1760">
                        <w:rPr>
                          <w:b/>
                          <w:sz w:val="20"/>
                          <w:szCs w:val="20"/>
                        </w:rPr>
                        <w:t xml:space="preserve">Figure </w:t>
                      </w:r>
                      <w:r>
                        <w:rPr>
                          <w:b/>
                          <w:sz w:val="20"/>
                          <w:szCs w:val="20"/>
                        </w:rPr>
                        <w:t>4</w:t>
                      </w:r>
                      <w:r w:rsidRPr="009D1760">
                        <w:rPr>
                          <w:b/>
                          <w:sz w:val="20"/>
                          <w:szCs w:val="20"/>
                        </w:rPr>
                        <w:t xml:space="preserve">: </w:t>
                      </w:r>
                      <w:r>
                        <w:rPr>
                          <w:b/>
                          <w:sz w:val="20"/>
                          <w:szCs w:val="20"/>
                        </w:rPr>
                        <w:t>Effect of home-time on survey scores</w:t>
                      </w:r>
                      <w:r w:rsidRPr="009D1760">
                        <w:rPr>
                          <w:b/>
                          <w:sz w:val="20"/>
                          <w:szCs w:val="20"/>
                        </w:rPr>
                        <w:t xml:space="preserve">: </w:t>
                      </w:r>
                      <w:r w:rsidR="00421175">
                        <w:rPr>
                          <w:bCs/>
                          <w:sz w:val="20"/>
                          <w:szCs w:val="20"/>
                        </w:rPr>
                        <w:t>Psychosis and sleep scores are highest (worst symptoms) with low home-times</w:t>
                      </w:r>
                    </w:p>
                    <w:p w14:paraId="007CDCE6" w14:textId="77777777" w:rsidR="009D1760" w:rsidRPr="009D1760" w:rsidRDefault="009D1760" w:rsidP="009D1760">
                      <w:pPr>
                        <w:rPr>
                          <w:bCs/>
                          <w:sz w:val="20"/>
                          <w:szCs w:val="20"/>
                        </w:rPr>
                      </w:pPr>
                    </w:p>
                    <w:p w14:paraId="513308A5" w14:textId="77777777" w:rsidR="009D1760" w:rsidRPr="00824CD9" w:rsidRDefault="009D1760" w:rsidP="009D1760">
                      <w:pPr>
                        <w:rPr>
                          <w:sz w:val="20"/>
                          <w:szCs w:val="20"/>
                        </w:rPr>
                      </w:pPr>
                    </w:p>
                    <w:p w14:paraId="2DDF7869" w14:textId="77777777" w:rsidR="009D1760" w:rsidRPr="00824CD9" w:rsidRDefault="009D1760" w:rsidP="009D1760">
                      <w:pPr>
                        <w:rPr>
                          <w:sz w:val="20"/>
                          <w:szCs w:val="20"/>
                        </w:rPr>
                      </w:pPr>
                    </w:p>
                  </w:txbxContent>
                </v:textbox>
              </v:shape>
            </w:pict>
          </mc:Fallback>
        </mc:AlternateContent>
      </w:r>
      <w:r w:rsidR="00486097">
        <w:t xml:space="preserve"> </w:t>
      </w:r>
      <w:r w:rsidR="00486097" w:rsidRPr="00486097">
        <w:rPr>
          <w:noProof/>
        </w:rPr>
        <w:drawing>
          <wp:inline distT="0" distB="0" distL="0" distR="0" wp14:anchorId="5FBBCEDD" wp14:editId="423F185C">
            <wp:extent cx="59436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62400"/>
                    </a:xfrm>
                    <a:prstGeom prst="rect">
                      <a:avLst/>
                    </a:prstGeom>
                  </pic:spPr>
                </pic:pic>
              </a:graphicData>
            </a:graphic>
          </wp:inline>
        </w:drawing>
      </w:r>
    </w:p>
    <w:p w14:paraId="0E772A54" w14:textId="5A70B458" w:rsidR="00486097" w:rsidRDefault="00486097" w:rsidP="00486097"/>
    <w:p w14:paraId="6048DB41" w14:textId="29A9FB59" w:rsidR="00486097" w:rsidRDefault="00486097" w:rsidP="00486097"/>
    <w:p w14:paraId="5070FC46" w14:textId="77777777" w:rsidR="009D1760" w:rsidRDefault="009D1760" w:rsidP="00486097"/>
    <w:p w14:paraId="464706F1" w14:textId="49941185" w:rsidR="00486097" w:rsidRDefault="00872783" w:rsidP="00486097">
      <w:r>
        <w:t>Moreover, p</w:t>
      </w:r>
      <w:r w:rsidR="00486097" w:rsidRPr="00486097">
        <w:t xml:space="preserve">hysical location (home or not) while taking the survey </w:t>
      </w:r>
      <w:r>
        <w:t>showed</w:t>
      </w:r>
      <w:r w:rsidR="00486097" w:rsidRPr="00486097">
        <w:t xml:space="preserve"> a significant effect on symptom scores of </w:t>
      </w:r>
      <w:r w:rsidR="00294673">
        <w:t>m</w:t>
      </w:r>
      <w:r w:rsidR="00486097" w:rsidRPr="00486097">
        <w:t xml:space="preserve">ood, </w:t>
      </w:r>
      <w:r w:rsidR="00294673">
        <w:t>s</w:t>
      </w:r>
      <w:r w:rsidR="00486097" w:rsidRPr="00486097">
        <w:t xml:space="preserve">leep, </w:t>
      </w:r>
      <w:r w:rsidR="00294673">
        <w:t>p</w:t>
      </w:r>
      <w:r w:rsidR="00486097" w:rsidRPr="00486097">
        <w:t xml:space="preserve">sychosis and </w:t>
      </w:r>
      <w:r w:rsidR="00294673">
        <w:t>s</w:t>
      </w:r>
      <w:r w:rsidR="00486097" w:rsidRPr="00486097">
        <w:t>ocial positive (Figure 5).</w:t>
      </w:r>
    </w:p>
    <w:p w14:paraId="3942D9F4" w14:textId="2DE22B76" w:rsidR="00486097" w:rsidRPr="00486097" w:rsidRDefault="00486097" w:rsidP="00486097"/>
    <w:p w14:paraId="7BA61EB5" w14:textId="2F768164" w:rsidR="00486097" w:rsidRDefault="00486097" w:rsidP="00486097">
      <w:pPr>
        <w:pStyle w:val="NormalWeb"/>
        <w:ind w:firstLine="720"/>
      </w:pPr>
      <w:commentRangeStart w:id="176"/>
      <w:r w:rsidRPr="00486097">
        <w:rPr>
          <w:noProof/>
        </w:rPr>
        <w:lastRenderedPageBreak/>
        <w:drawing>
          <wp:inline distT="0" distB="0" distL="0" distR="0" wp14:anchorId="435396E1" wp14:editId="0996575E">
            <wp:extent cx="4525896" cy="301726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5301" cy="3023534"/>
                    </a:xfrm>
                    <a:prstGeom prst="rect">
                      <a:avLst/>
                    </a:prstGeom>
                  </pic:spPr>
                </pic:pic>
              </a:graphicData>
            </a:graphic>
          </wp:inline>
        </w:drawing>
      </w:r>
      <w:commentRangeEnd w:id="176"/>
      <w:r w:rsidR="006B02A6">
        <w:rPr>
          <w:rStyle w:val="CommentReference"/>
        </w:rPr>
        <w:commentReference w:id="176"/>
      </w:r>
    </w:p>
    <w:p w14:paraId="704EB38A" w14:textId="6A8DF79C" w:rsidR="00ED3B39" w:rsidRDefault="00ED3B39" w:rsidP="00ED3B39">
      <w:pPr>
        <w:pStyle w:val="NormalWeb"/>
      </w:pPr>
      <w:r>
        <w:rPr>
          <w:b/>
          <w:bCs/>
          <w:noProof/>
        </w:rPr>
        <mc:AlternateContent>
          <mc:Choice Requires="wps">
            <w:drawing>
              <wp:anchor distT="0" distB="0" distL="114300" distR="114300" simplePos="0" relativeHeight="251665408" behindDoc="0" locked="0" layoutInCell="1" allowOverlap="1" wp14:anchorId="636103F8" wp14:editId="67A271BC">
                <wp:simplePos x="0" y="0"/>
                <wp:positionH relativeFrom="column">
                  <wp:posOffset>0</wp:posOffset>
                </wp:positionH>
                <wp:positionV relativeFrom="paragraph">
                  <wp:posOffset>0</wp:posOffset>
                </wp:positionV>
                <wp:extent cx="6443330" cy="446567"/>
                <wp:effectExtent l="0" t="0" r="8890" b="10795"/>
                <wp:wrapNone/>
                <wp:docPr id="12" name="Text Box 12"/>
                <wp:cNvGraphicFramePr/>
                <a:graphic xmlns:a="http://schemas.openxmlformats.org/drawingml/2006/main">
                  <a:graphicData uri="http://schemas.microsoft.com/office/word/2010/wordprocessingShape">
                    <wps:wsp>
                      <wps:cNvSpPr txBox="1"/>
                      <wps:spPr>
                        <a:xfrm>
                          <a:off x="0" y="0"/>
                          <a:ext cx="6443330" cy="446567"/>
                        </a:xfrm>
                        <a:prstGeom prst="rect">
                          <a:avLst/>
                        </a:prstGeom>
                        <a:solidFill>
                          <a:schemeClr val="lt1"/>
                        </a:solidFill>
                        <a:ln w="6350">
                          <a:solidFill>
                            <a:prstClr val="black"/>
                          </a:solidFill>
                        </a:ln>
                      </wps:spPr>
                      <wps:txbx>
                        <w:txbxContent>
                          <w:p w14:paraId="44A1C453" w14:textId="30EB002B" w:rsidR="00ED3B39" w:rsidRPr="009D1760" w:rsidRDefault="00ED3B39" w:rsidP="00ED3B39">
                            <w:pPr>
                              <w:jc w:val="both"/>
                              <w:rPr>
                                <w:bCs/>
                                <w:sz w:val="20"/>
                                <w:szCs w:val="20"/>
                              </w:rPr>
                            </w:pPr>
                            <w:r w:rsidRPr="009D1760">
                              <w:rPr>
                                <w:b/>
                                <w:sz w:val="20"/>
                                <w:szCs w:val="20"/>
                              </w:rPr>
                              <w:t xml:space="preserve">Figure </w:t>
                            </w:r>
                            <w:r>
                              <w:rPr>
                                <w:b/>
                                <w:sz w:val="20"/>
                                <w:szCs w:val="20"/>
                              </w:rPr>
                              <w:t>5</w:t>
                            </w:r>
                            <w:r w:rsidRPr="009D1760">
                              <w:rPr>
                                <w:b/>
                                <w:sz w:val="20"/>
                                <w:szCs w:val="20"/>
                              </w:rPr>
                              <w:t xml:space="preserve">: </w:t>
                            </w:r>
                            <w:r>
                              <w:rPr>
                                <w:b/>
                                <w:sz w:val="20"/>
                                <w:szCs w:val="20"/>
                              </w:rPr>
                              <w:t>Effect of geo-location on survey scores</w:t>
                            </w:r>
                            <w:r w:rsidRPr="009D1760">
                              <w:rPr>
                                <w:b/>
                                <w:sz w:val="20"/>
                                <w:szCs w:val="20"/>
                              </w:rPr>
                              <w:t xml:space="preserve">: </w:t>
                            </w:r>
                            <w:r>
                              <w:rPr>
                                <w:bCs/>
                                <w:sz w:val="20"/>
                                <w:szCs w:val="20"/>
                              </w:rPr>
                              <w:t xml:space="preserve">Mood, Sleep and Psychosis symptoms are </w:t>
                            </w:r>
                            <w:ins w:id="177" w:author="Melcher, Jennifer Anne (Jenny)" w:date="2021-07-06T11:30:00Z">
                              <w:r w:rsidR="006B02A6">
                                <w:rPr>
                                  <w:bCs/>
                                  <w:sz w:val="20"/>
                                  <w:szCs w:val="20"/>
                                </w:rPr>
                                <w:t xml:space="preserve">worse </w:t>
                              </w:r>
                            </w:ins>
                            <w:del w:id="178" w:author="Melcher, Jennifer Anne (Jenny)" w:date="2021-07-06T11:30:00Z">
                              <w:r w:rsidR="00680F3C" w:rsidDel="006B02A6">
                                <w:rPr>
                                  <w:bCs/>
                                  <w:sz w:val="20"/>
                                  <w:szCs w:val="20"/>
                                </w:rPr>
                                <w:delText>more symptomatic</w:delText>
                              </w:r>
                              <w:r w:rsidDel="006B02A6">
                                <w:rPr>
                                  <w:bCs/>
                                  <w:sz w:val="20"/>
                                  <w:szCs w:val="20"/>
                                </w:rPr>
                                <w:delText xml:space="preserve"> </w:delText>
                              </w:r>
                            </w:del>
                            <w:r>
                              <w:rPr>
                                <w:bCs/>
                                <w:sz w:val="20"/>
                                <w:szCs w:val="20"/>
                              </w:rPr>
                              <w:t>when the surveys are taken at home vs when not at home</w:t>
                            </w:r>
                          </w:p>
                          <w:p w14:paraId="0CF5808B" w14:textId="77777777" w:rsidR="00ED3B39" w:rsidRPr="009D1760" w:rsidRDefault="00ED3B39" w:rsidP="00ED3B39">
                            <w:pPr>
                              <w:rPr>
                                <w:bCs/>
                                <w:sz w:val="20"/>
                                <w:szCs w:val="20"/>
                              </w:rPr>
                            </w:pPr>
                          </w:p>
                          <w:p w14:paraId="4151068C" w14:textId="77777777" w:rsidR="00ED3B39" w:rsidRPr="00824CD9" w:rsidRDefault="00ED3B39" w:rsidP="00ED3B39">
                            <w:pPr>
                              <w:rPr>
                                <w:sz w:val="20"/>
                                <w:szCs w:val="20"/>
                              </w:rPr>
                            </w:pPr>
                          </w:p>
                          <w:p w14:paraId="5C750F96" w14:textId="77777777" w:rsidR="00ED3B39" w:rsidRPr="00824CD9" w:rsidRDefault="00ED3B39" w:rsidP="00ED3B3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103F8" id="Text Box 12" o:spid="_x0000_s1037" type="#_x0000_t202" style="position:absolute;margin-left:0;margin-top:0;width:507.35pt;height:3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" fillcolor="white [3201]" strokeweight=".5pt">
                <v:textbox>
                  <w:txbxContent>
                    <w:p w14:paraId="44A1C453" w14:textId="30EB002B" w:rsidR="00ED3B39" w:rsidRPr="009D1760" w:rsidRDefault="00ED3B39" w:rsidP="00ED3B39">
                      <w:pPr>
                        <w:jc w:val="both"/>
                        <w:rPr>
                          <w:bCs/>
                          <w:sz w:val="20"/>
                          <w:szCs w:val="20"/>
                        </w:rPr>
                      </w:pPr>
                      <w:r w:rsidRPr="009D1760">
                        <w:rPr>
                          <w:b/>
                          <w:sz w:val="20"/>
                          <w:szCs w:val="20"/>
                        </w:rPr>
                        <w:t xml:space="preserve">Figure </w:t>
                      </w:r>
                      <w:r>
                        <w:rPr>
                          <w:b/>
                          <w:sz w:val="20"/>
                          <w:szCs w:val="20"/>
                        </w:rPr>
                        <w:t>5</w:t>
                      </w:r>
                      <w:r w:rsidRPr="009D1760">
                        <w:rPr>
                          <w:b/>
                          <w:sz w:val="20"/>
                          <w:szCs w:val="20"/>
                        </w:rPr>
                        <w:t xml:space="preserve">: </w:t>
                      </w:r>
                      <w:r>
                        <w:rPr>
                          <w:b/>
                          <w:sz w:val="20"/>
                          <w:szCs w:val="20"/>
                        </w:rPr>
                        <w:t>Effect of geo-location on survey scores</w:t>
                      </w:r>
                      <w:r w:rsidRPr="009D1760">
                        <w:rPr>
                          <w:b/>
                          <w:sz w:val="20"/>
                          <w:szCs w:val="20"/>
                        </w:rPr>
                        <w:t xml:space="preserve">: </w:t>
                      </w:r>
                      <w:r>
                        <w:rPr>
                          <w:bCs/>
                          <w:sz w:val="20"/>
                          <w:szCs w:val="20"/>
                        </w:rPr>
                        <w:t xml:space="preserve">Mood, Sleep and Psychosis symptoms are </w:t>
                      </w:r>
                      <w:ins w:id="198" w:author="Melcher, Jennifer Anne (Jenny)" w:date="2021-07-06T11:30:00Z">
                        <w:r w:rsidR="006B02A6">
                          <w:rPr>
                            <w:bCs/>
                            <w:sz w:val="20"/>
                            <w:szCs w:val="20"/>
                          </w:rPr>
                          <w:t xml:space="preserve">worse </w:t>
                        </w:r>
                      </w:ins>
                      <w:del w:id="199" w:author="Melcher, Jennifer Anne (Jenny)" w:date="2021-07-06T11:30:00Z">
                        <w:r w:rsidR="00680F3C" w:rsidDel="006B02A6">
                          <w:rPr>
                            <w:bCs/>
                            <w:sz w:val="20"/>
                            <w:szCs w:val="20"/>
                          </w:rPr>
                          <w:delText>more symptomatic</w:delText>
                        </w:r>
                        <w:r w:rsidDel="006B02A6">
                          <w:rPr>
                            <w:bCs/>
                            <w:sz w:val="20"/>
                            <w:szCs w:val="20"/>
                          </w:rPr>
                          <w:delText xml:space="preserve"> </w:delText>
                        </w:r>
                      </w:del>
                      <w:r>
                        <w:rPr>
                          <w:bCs/>
                          <w:sz w:val="20"/>
                          <w:szCs w:val="20"/>
                        </w:rPr>
                        <w:t>when the surveys are taken at home vs when not at home</w:t>
                      </w:r>
                    </w:p>
                    <w:p w14:paraId="0CF5808B" w14:textId="77777777" w:rsidR="00ED3B39" w:rsidRPr="009D1760" w:rsidRDefault="00ED3B39" w:rsidP="00ED3B39">
                      <w:pPr>
                        <w:rPr>
                          <w:bCs/>
                          <w:sz w:val="20"/>
                          <w:szCs w:val="20"/>
                        </w:rPr>
                      </w:pPr>
                    </w:p>
                    <w:p w14:paraId="4151068C" w14:textId="77777777" w:rsidR="00ED3B39" w:rsidRPr="00824CD9" w:rsidRDefault="00ED3B39" w:rsidP="00ED3B39">
                      <w:pPr>
                        <w:rPr>
                          <w:sz w:val="20"/>
                          <w:szCs w:val="20"/>
                        </w:rPr>
                      </w:pPr>
                    </w:p>
                    <w:p w14:paraId="5C750F96" w14:textId="77777777" w:rsidR="00ED3B39" w:rsidRPr="00824CD9" w:rsidRDefault="00ED3B39" w:rsidP="00ED3B39">
                      <w:pPr>
                        <w:rPr>
                          <w:sz w:val="20"/>
                          <w:szCs w:val="20"/>
                        </w:rPr>
                      </w:pPr>
                    </w:p>
                  </w:txbxContent>
                </v:textbox>
              </v:shape>
            </w:pict>
          </mc:Fallback>
        </mc:AlternateContent>
      </w:r>
    </w:p>
    <w:p w14:paraId="495B0A2A" w14:textId="77777777" w:rsidR="00ED3B39" w:rsidRDefault="00ED3B39" w:rsidP="00486097">
      <w:pPr>
        <w:pStyle w:val="NormalWeb"/>
        <w:ind w:firstLine="720"/>
      </w:pPr>
    </w:p>
    <w:p w14:paraId="438AD5C9" w14:textId="16BE18D3" w:rsidR="00286670" w:rsidRDefault="00934F10" w:rsidP="00C41528">
      <w:pPr>
        <w:pStyle w:val="NormalWeb"/>
      </w:pPr>
      <w:r>
        <w:t>Table 1:</w:t>
      </w:r>
    </w:p>
    <w:tbl>
      <w:tblPr>
        <w:tblStyle w:val="TableGrid"/>
        <w:tblW w:w="0" w:type="auto"/>
        <w:tblLook w:val="04A0" w:firstRow="1" w:lastRow="0" w:firstColumn="1" w:lastColumn="0" w:noHBand="0" w:noVBand="1"/>
      </w:tblPr>
      <w:tblGrid>
        <w:gridCol w:w="570"/>
        <w:gridCol w:w="1310"/>
        <w:gridCol w:w="7470"/>
      </w:tblGrid>
      <w:tr w:rsidR="00934F10" w14:paraId="44493657" w14:textId="77777777" w:rsidTr="00934F10">
        <w:tc>
          <w:tcPr>
            <w:tcW w:w="570" w:type="dxa"/>
          </w:tcPr>
          <w:p w14:paraId="7EC851B7" w14:textId="69652F17" w:rsidR="00934F10" w:rsidRPr="00AC457B" w:rsidRDefault="00934F10" w:rsidP="00C41528">
            <w:pPr>
              <w:pStyle w:val="NormalWeb"/>
              <w:rPr>
                <w:b/>
                <w:bCs/>
              </w:rPr>
            </w:pPr>
            <w:r w:rsidRPr="00AC457B">
              <w:rPr>
                <w:b/>
                <w:bCs/>
              </w:rPr>
              <w:t>No.</w:t>
            </w:r>
          </w:p>
        </w:tc>
        <w:tc>
          <w:tcPr>
            <w:tcW w:w="1079" w:type="dxa"/>
          </w:tcPr>
          <w:p w14:paraId="65F3E1C6" w14:textId="254C826B" w:rsidR="00934F10" w:rsidRPr="00AC457B" w:rsidRDefault="00934F10" w:rsidP="00C41528">
            <w:pPr>
              <w:pStyle w:val="NormalWeb"/>
              <w:rPr>
                <w:b/>
                <w:bCs/>
              </w:rPr>
            </w:pPr>
            <w:r w:rsidRPr="00AC457B">
              <w:rPr>
                <w:b/>
                <w:bCs/>
              </w:rPr>
              <w:t>Type</w:t>
            </w:r>
          </w:p>
        </w:tc>
        <w:tc>
          <w:tcPr>
            <w:tcW w:w="7701" w:type="dxa"/>
          </w:tcPr>
          <w:p w14:paraId="5829525A" w14:textId="0F831F10" w:rsidR="00934F10" w:rsidRPr="00AC457B" w:rsidRDefault="00934F10" w:rsidP="00C41528">
            <w:pPr>
              <w:pStyle w:val="NormalWeb"/>
              <w:rPr>
                <w:b/>
                <w:bCs/>
              </w:rPr>
            </w:pPr>
            <w:r w:rsidRPr="00AC457B">
              <w:rPr>
                <w:b/>
                <w:bCs/>
              </w:rPr>
              <w:t>Text</w:t>
            </w:r>
          </w:p>
        </w:tc>
      </w:tr>
      <w:tr w:rsidR="00934F10" w14:paraId="0293CDED" w14:textId="77777777" w:rsidTr="00934F10">
        <w:tc>
          <w:tcPr>
            <w:tcW w:w="570" w:type="dxa"/>
          </w:tcPr>
          <w:p w14:paraId="47B673CF" w14:textId="344B7098" w:rsidR="00934F10" w:rsidRDefault="00934F10" w:rsidP="00C41528">
            <w:pPr>
              <w:pStyle w:val="NormalWeb"/>
            </w:pPr>
            <w:r>
              <w:t>1</w:t>
            </w:r>
          </w:p>
        </w:tc>
        <w:tc>
          <w:tcPr>
            <w:tcW w:w="1079" w:type="dxa"/>
          </w:tcPr>
          <w:p w14:paraId="3D859BA0" w14:textId="09719BDB" w:rsidR="00934F10" w:rsidRDefault="00934F10" w:rsidP="00C41528">
            <w:pPr>
              <w:pStyle w:val="NormalWeb"/>
            </w:pPr>
            <w:r>
              <w:t>Mood</w:t>
            </w:r>
          </w:p>
        </w:tc>
        <w:tc>
          <w:tcPr>
            <w:tcW w:w="7701" w:type="dxa"/>
          </w:tcPr>
          <w:p w14:paraId="49B01148" w14:textId="69D76988" w:rsidR="00934F10" w:rsidRDefault="00934F10" w:rsidP="00C41528">
            <w:pPr>
              <w:pStyle w:val="NormalWeb"/>
            </w:pPr>
            <w:r>
              <w:t>Today I feel little interest or pleasure</w:t>
            </w:r>
          </w:p>
        </w:tc>
      </w:tr>
      <w:tr w:rsidR="00934F10" w14:paraId="2F2B61EC" w14:textId="77777777" w:rsidTr="00934F10">
        <w:tc>
          <w:tcPr>
            <w:tcW w:w="570" w:type="dxa"/>
          </w:tcPr>
          <w:p w14:paraId="7B4FBD9C" w14:textId="4D2B5182" w:rsidR="00934F10" w:rsidRDefault="00934F10" w:rsidP="00C41528">
            <w:pPr>
              <w:pStyle w:val="NormalWeb"/>
            </w:pPr>
            <w:r>
              <w:t>2</w:t>
            </w:r>
          </w:p>
        </w:tc>
        <w:tc>
          <w:tcPr>
            <w:tcW w:w="1079" w:type="dxa"/>
          </w:tcPr>
          <w:p w14:paraId="3D29F293" w14:textId="574D001B" w:rsidR="00934F10" w:rsidRDefault="00934F10" w:rsidP="00C41528">
            <w:pPr>
              <w:pStyle w:val="NormalWeb"/>
            </w:pPr>
            <w:r>
              <w:t>Mood</w:t>
            </w:r>
          </w:p>
        </w:tc>
        <w:tc>
          <w:tcPr>
            <w:tcW w:w="7701" w:type="dxa"/>
          </w:tcPr>
          <w:p w14:paraId="0D4BC759" w14:textId="412DCB52" w:rsidR="00934F10" w:rsidRDefault="00934F10" w:rsidP="00C41528">
            <w:pPr>
              <w:pStyle w:val="NormalWeb"/>
            </w:pPr>
            <w:r>
              <w:t>Today I feel depressed</w:t>
            </w:r>
          </w:p>
        </w:tc>
      </w:tr>
      <w:tr w:rsidR="00934F10" w14:paraId="03270E46" w14:textId="77777777" w:rsidTr="00934F10">
        <w:tc>
          <w:tcPr>
            <w:tcW w:w="570" w:type="dxa"/>
          </w:tcPr>
          <w:p w14:paraId="2E58643E" w14:textId="11E2BD59" w:rsidR="00934F10" w:rsidRDefault="00934F10" w:rsidP="00934F10">
            <w:pPr>
              <w:pStyle w:val="NormalWeb"/>
            </w:pPr>
            <w:r>
              <w:t>3</w:t>
            </w:r>
          </w:p>
        </w:tc>
        <w:tc>
          <w:tcPr>
            <w:tcW w:w="1079" w:type="dxa"/>
          </w:tcPr>
          <w:p w14:paraId="100A5945" w14:textId="273E1B9E" w:rsidR="00934F10" w:rsidRDefault="00934F10" w:rsidP="00934F10">
            <w:pPr>
              <w:pStyle w:val="NormalWeb"/>
            </w:pPr>
            <w:r>
              <w:t>Mood</w:t>
            </w:r>
          </w:p>
        </w:tc>
        <w:tc>
          <w:tcPr>
            <w:tcW w:w="7701" w:type="dxa"/>
          </w:tcPr>
          <w:p w14:paraId="780F6F20" w14:textId="6F580D1D" w:rsidR="00934F10" w:rsidRDefault="00934F10" w:rsidP="00934F10">
            <w:pPr>
              <w:pStyle w:val="NormalWeb"/>
            </w:pPr>
            <w:r>
              <w:t>Today I had trouble sleeping</w:t>
            </w:r>
          </w:p>
        </w:tc>
      </w:tr>
      <w:tr w:rsidR="00934F10" w14:paraId="665C95F4" w14:textId="77777777" w:rsidTr="00934F10">
        <w:tc>
          <w:tcPr>
            <w:tcW w:w="570" w:type="dxa"/>
          </w:tcPr>
          <w:p w14:paraId="0C5B396C" w14:textId="4286BFFF" w:rsidR="00934F10" w:rsidRDefault="00934F10" w:rsidP="00934F10">
            <w:pPr>
              <w:pStyle w:val="NormalWeb"/>
            </w:pPr>
            <w:r>
              <w:t>4</w:t>
            </w:r>
          </w:p>
        </w:tc>
        <w:tc>
          <w:tcPr>
            <w:tcW w:w="1079" w:type="dxa"/>
          </w:tcPr>
          <w:p w14:paraId="22B69B3C" w14:textId="55089D7E" w:rsidR="00934F10" w:rsidRDefault="00934F10" w:rsidP="00934F10">
            <w:pPr>
              <w:pStyle w:val="NormalWeb"/>
            </w:pPr>
            <w:r>
              <w:t>Mood</w:t>
            </w:r>
          </w:p>
        </w:tc>
        <w:tc>
          <w:tcPr>
            <w:tcW w:w="7701" w:type="dxa"/>
          </w:tcPr>
          <w:p w14:paraId="526E23B4" w14:textId="60DD5FFF" w:rsidR="00934F10" w:rsidRDefault="00934F10" w:rsidP="00934F10">
            <w:pPr>
              <w:pStyle w:val="NormalWeb"/>
            </w:pPr>
            <w:r>
              <w:t>Today I feel tired or have little energy</w:t>
            </w:r>
          </w:p>
        </w:tc>
      </w:tr>
      <w:tr w:rsidR="00934F10" w14:paraId="260C6704" w14:textId="77777777" w:rsidTr="00934F10">
        <w:tc>
          <w:tcPr>
            <w:tcW w:w="570" w:type="dxa"/>
          </w:tcPr>
          <w:p w14:paraId="08F1A6D5" w14:textId="46806A1C" w:rsidR="00934F10" w:rsidRDefault="00934F10" w:rsidP="00934F10">
            <w:pPr>
              <w:pStyle w:val="NormalWeb"/>
            </w:pPr>
            <w:r>
              <w:t>5</w:t>
            </w:r>
          </w:p>
        </w:tc>
        <w:tc>
          <w:tcPr>
            <w:tcW w:w="1079" w:type="dxa"/>
          </w:tcPr>
          <w:p w14:paraId="3999F027" w14:textId="22A2AE67" w:rsidR="00934F10" w:rsidRDefault="00934F10" w:rsidP="00934F10">
            <w:pPr>
              <w:pStyle w:val="NormalWeb"/>
            </w:pPr>
            <w:r>
              <w:t>Mood</w:t>
            </w:r>
          </w:p>
        </w:tc>
        <w:tc>
          <w:tcPr>
            <w:tcW w:w="7701" w:type="dxa"/>
          </w:tcPr>
          <w:p w14:paraId="619ED98A" w14:textId="58588F59" w:rsidR="00934F10" w:rsidRDefault="00934F10" w:rsidP="00934F10">
            <w:pPr>
              <w:pStyle w:val="NormalWeb"/>
            </w:pPr>
            <w:r>
              <w:t>Today I have a poor appetite or am overeating</w:t>
            </w:r>
          </w:p>
        </w:tc>
      </w:tr>
      <w:tr w:rsidR="00934F10" w14:paraId="15A5206E" w14:textId="77777777" w:rsidTr="00934F10">
        <w:tc>
          <w:tcPr>
            <w:tcW w:w="570" w:type="dxa"/>
          </w:tcPr>
          <w:p w14:paraId="44D8BCCD" w14:textId="47739128" w:rsidR="00934F10" w:rsidRDefault="00934F10" w:rsidP="00934F10">
            <w:pPr>
              <w:pStyle w:val="NormalWeb"/>
            </w:pPr>
            <w:r>
              <w:t>6</w:t>
            </w:r>
          </w:p>
        </w:tc>
        <w:tc>
          <w:tcPr>
            <w:tcW w:w="1079" w:type="dxa"/>
          </w:tcPr>
          <w:p w14:paraId="49CFCEBA" w14:textId="58C0B7A1" w:rsidR="00934F10" w:rsidRDefault="00934F10" w:rsidP="00934F10">
            <w:pPr>
              <w:pStyle w:val="NormalWeb"/>
            </w:pPr>
            <w:r>
              <w:t>Mood</w:t>
            </w:r>
          </w:p>
        </w:tc>
        <w:tc>
          <w:tcPr>
            <w:tcW w:w="7701" w:type="dxa"/>
          </w:tcPr>
          <w:p w14:paraId="443A8FA2" w14:textId="44E85D59" w:rsidR="00934F10" w:rsidRDefault="00934F10" w:rsidP="00934F10">
            <w:pPr>
              <w:pStyle w:val="NormalWeb"/>
            </w:pPr>
            <w:r>
              <w:t>Today I feel bad about myself or that I have let others down</w:t>
            </w:r>
          </w:p>
        </w:tc>
      </w:tr>
      <w:tr w:rsidR="00934F10" w14:paraId="04777DCE" w14:textId="77777777" w:rsidTr="00934F10">
        <w:tc>
          <w:tcPr>
            <w:tcW w:w="570" w:type="dxa"/>
          </w:tcPr>
          <w:p w14:paraId="7AD9E8FC" w14:textId="37949555" w:rsidR="00934F10" w:rsidRDefault="00934F10" w:rsidP="00934F10">
            <w:pPr>
              <w:pStyle w:val="NormalWeb"/>
            </w:pPr>
            <w:r>
              <w:t>7</w:t>
            </w:r>
          </w:p>
        </w:tc>
        <w:tc>
          <w:tcPr>
            <w:tcW w:w="1079" w:type="dxa"/>
          </w:tcPr>
          <w:p w14:paraId="14CC0143" w14:textId="17D5BC20" w:rsidR="00934F10" w:rsidRDefault="00934F10" w:rsidP="00934F10">
            <w:pPr>
              <w:pStyle w:val="NormalWeb"/>
            </w:pPr>
            <w:r>
              <w:t>Mood</w:t>
            </w:r>
          </w:p>
        </w:tc>
        <w:tc>
          <w:tcPr>
            <w:tcW w:w="7701" w:type="dxa"/>
          </w:tcPr>
          <w:p w14:paraId="7159289A" w14:textId="39A8B407" w:rsidR="00934F10" w:rsidRDefault="00934F10" w:rsidP="00934F10">
            <w:pPr>
              <w:pStyle w:val="NormalWeb"/>
            </w:pPr>
            <w:r>
              <w:t>Today I have trouble focusing or concentrating</w:t>
            </w:r>
          </w:p>
        </w:tc>
      </w:tr>
      <w:tr w:rsidR="00934F10" w14:paraId="776F3C32" w14:textId="77777777" w:rsidTr="00934F10">
        <w:tc>
          <w:tcPr>
            <w:tcW w:w="570" w:type="dxa"/>
          </w:tcPr>
          <w:p w14:paraId="5ECD5B0D" w14:textId="0165498C" w:rsidR="00934F10" w:rsidRDefault="00934F10" w:rsidP="00934F10">
            <w:pPr>
              <w:pStyle w:val="NormalWeb"/>
            </w:pPr>
            <w:r>
              <w:t>8</w:t>
            </w:r>
          </w:p>
        </w:tc>
        <w:tc>
          <w:tcPr>
            <w:tcW w:w="1079" w:type="dxa"/>
          </w:tcPr>
          <w:p w14:paraId="072AF4BE" w14:textId="0881D292" w:rsidR="00934F10" w:rsidRDefault="00934F10" w:rsidP="00934F10">
            <w:pPr>
              <w:pStyle w:val="NormalWeb"/>
            </w:pPr>
            <w:r>
              <w:t>Mood</w:t>
            </w:r>
          </w:p>
        </w:tc>
        <w:tc>
          <w:tcPr>
            <w:tcW w:w="7701" w:type="dxa"/>
          </w:tcPr>
          <w:p w14:paraId="15FBC989" w14:textId="0BBB6102" w:rsidR="00934F10" w:rsidRDefault="00934F10" w:rsidP="00934F10">
            <w:pPr>
              <w:pStyle w:val="NormalWeb"/>
            </w:pPr>
            <w:r>
              <w:t>Today I feel too slow or restless</w:t>
            </w:r>
          </w:p>
        </w:tc>
      </w:tr>
      <w:tr w:rsidR="00934F10" w14:paraId="0E4D6BB9" w14:textId="77777777" w:rsidTr="00934F10">
        <w:tc>
          <w:tcPr>
            <w:tcW w:w="570" w:type="dxa"/>
          </w:tcPr>
          <w:p w14:paraId="2C5803F5" w14:textId="2D14F009" w:rsidR="00934F10" w:rsidRDefault="00934F10" w:rsidP="00934F10">
            <w:pPr>
              <w:pStyle w:val="NormalWeb"/>
            </w:pPr>
            <w:r>
              <w:t xml:space="preserve">9 </w:t>
            </w:r>
          </w:p>
        </w:tc>
        <w:tc>
          <w:tcPr>
            <w:tcW w:w="1079" w:type="dxa"/>
          </w:tcPr>
          <w:p w14:paraId="479CA90B" w14:textId="78154977" w:rsidR="00934F10" w:rsidRDefault="00934F10" w:rsidP="00934F10">
            <w:pPr>
              <w:pStyle w:val="NormalWeb"/>
            </w:pPr>
            <w:r>
              <w:t>Mood</w:t>
            </w:r>
          </w:p>
        </w:tc>
        <w:tc>
          <w:tcPr>
            <w:tcW w:w="7701" w:type="dxa"/>
          </w:tcPr>
          <w:p w14:paraId="600DD912" w14:textId="240D2DAD" w:rsidR="00934F10" w:rsidRDefault="00934F10" w:rsidP="00934F10">
            <w:pPr>
              <w:pStyle w:val="NormalWeb"/>
            </w:pPr>
            <w:r>
              <w:t>Today I have thoughts of self-harm</w:t>
            </w:r>
          </w:p>
        </w:tc>
      </w:tr>
      <w:tr w:rsidR="00934F10" w14:paraId="5A1AC185" w14:textId="77777777" w:rsidTr="00934F10">
        <w:tc>
          <w:tcPr>
            <w:tcW w:w="570" w:type="dxa"/>
          </w:tcPr>
          <w:p w14:paraId="4C177E7B" w14:textId="525ADF01" w:rsidR="00934F10" w:rsidRDefault="00934F10" w:rsidP="00934F10">
            <w:pPr>
              <w:pStyle w:val="NormalWeb"/>
            </w:pPr>
            <w:r>
              <w:t>10</w:t>
            </w:r>
          </w:p>
        </w:tc>
        <w:tc>
          <w:tcPr>
            <w:tcW w:w="1079" w:type="dxa"/>
          </w:tcPr>
          <w:p w14:paraId="3C5C096E" w14:textId="27060406" w:rsidR="00934F10" w:rsidRDefault="00934F10" w:rsidP="00934F10">
            <w:pPr>
              <w:pStyle w:val="NormalWeb"/>
            </w:pPr>
            <w:r>
              <w:t>Sleep</w:t>
            </w:r>
          </w:p>
        </w:tc>
        <w:tc>
          <w:tcPr>
            <w:tcW w:w="7701" w:type="dxa"/>
          </w:tcPr>
          <w:p w14:paraId="31E28526" w14:textId="120845FF" w:rsidR="00934F10" w:rsidRDefault="00934F10" w:rsidP="00934F10">
            <w:pPr>
              <w:pStyle w:val="NormalWeb"/>
            </w:pPr>
            <w:r>
              <w:t>Last night I had trouble falling asleep</w:t>
            </w:r>
          </w:p>
        </w:tc>
      </w:tr>
      <w:tr w:rsidR="00934F10" w14:paraId="474253D4" w14:textId="77777777" w:rsidTr="00934F10">
        <w:tc>
          <w:tcPr>
            <w:tcW w:w="570" w:type="dxa"/>
          </w:tcPr>
          <w:p w14:paraId="1F39D1BB" w14:textId="71F78B4E" w:rsidR="00934F10" w:rsidRDefault="00934F10" w:rsidP="00934F10">
            <w:pPr>
              <w:pStyle w:val="NormalWeb"/>
            </w:pPr>
            <w:r>
              <w:t>11</w:t>
            </w:r>
          </w:p>
        </w:tc>
        <w:tc>
          <w:tcPr>
            <w:tcW w:w="1079" w:type="dxa"/>
          </w:tcPr>
          <w:p w14:paraId="082FC0CA" w14:textId="2345B5C6" w:rsidR="00934F10" w:rsidRDefault="00934F10" w:rsidP="00934F10">
            <w:pPr>
              <w:pStyle w:val="NormalWeb"/>
            </w:pPr>
            <w:r>
              <w:t>Sleep</w:t>
            </w:r>
          </w:p>
        </w:tc>
        <w:tc>
          <w:tcPr>
            <w:tcW w:w="7701" w:type="dxa"/>
          </w:tcPr>
          <w:p w14:paraId="2B03AE4C" w14:textId="66CF39E3" w:rsidR="00934F10" w:rsidRDefault="00934F10" w:rsidP="00934F10">
            <w:pPr>
              <w:pStyle w:val="NormalWeb"/>
            </w:pPr>
            <w:r>
              <w:t>Last night I had trouble staying asleep</w:t>
            </w:r>
          </w:p>
        </w:tc>
      </w:tr>
      <w:tr w:rsidR="00934F10" w14:paraId="3C317DDE" w14:textId="77777777" w:rsidTr="00934F10">
        <w:tc>
          <w:tcPr>
            <w:tcW w:w="570" w:type="dxa"/>
          </w:tcPr>
          <w:p w14:paraId="0FC18817" w14:textId="614505EB" w:rsidR="00934F10" w:rsidRDefault="00934F10" w:rsidP="00934F10">
            <w:pPr>
              <w:pStyle w:val="NormalWeb"/>
            </w:pPr>
            <w:r>
              <w:t>12</w:t>
            </w:r>
          </w:p>
        </w:tc>
        <w:tc>
          <w:tcPr>
            <w:tcW w:w="1079" w:type="dxa"/>
          </w:tcPr>
          <w:p w14:paraId="0E8E963A" w14:textId="030082EE" w:rsidR="00934F10" w:rsidRDefault="00934F10" w:rsidP="00934F10">
            <w:pPr>
              <w:pStyle w:val="NormalWeb"/>
            </w:pPr>
            <w:r>
              <w:t>Sleep</w:t>
            </w:r>
          </w:p>
        </w:tc>
        <w:tc>
          <w:tcPr>
            <w:tcW w:w="7701" w:type="dxa"/>
          </w:tcPr>
          <w:p w14:paraId="0F25E792" w14:textId="5982316D" w:rsidR="00934F10" w:rsidRDefault="00934F10" w:rsidP="00934F10">
            <w:pPr>
              <w:pStyle w:val="NormalWeb"/>
            </w:pPr>
            <w:r>
              <w:t>This morning I was up earlier than I wanted</w:t>
            </w:r>
          </w:p>
        </w:tc>
      </w:tr>
      <w:tr w:rsidR="00934F10" w14:paraId="308B585D" w14:textId="77777777" w:rsidTr="00934F10">
        <w:tc>
          <w:tcPr>
            <w:tcW w:w="570" w:type="dxa"/>
          </w:tcPr>
          <w:p w14:paraId="226A223B" w14:textId="0F1F3674" w:rsidR="00934F10" w:rsidRDefault="00934F10" w:rsidP="00934F10">
            <w:pPr>
              <w:pStyle w:val="NormalWeb"/>
            </w:pPr>
            <w:r>
              <w:t>13</w:t>
            </w:r>
          </w:p>
        </w:tc>
        <w:tc>
          <w:tcPr>
            <w:tcW w:w="1079" w:type="dxa"/>
          </w:tcPr>
          <w:p w14:paraId="5CB000A2" w14:textId="4038A02E" w:rsidR="00934F10" w:rsidRDefault="005F1FFC" w:rsidP="00934F10">
            <w:pPr>
              <w:pStyle w:val="NormalWeb"/>
            </w:pPr>
            <w:r>
              <w:t>Anxiety</w:t>
            </w:r>
          </w:p>
        </w:tc>
        <w:tc>
          <w:tcPr>
            <w:tcW w:w="7701" w:type="dxa"/>
          </w:tcPr>
          <w:p w14:paraId="67152077" w14:textId="0805A4CB" w:rsidR="00934F10" w:rsidRDefault="005F1FFC" w:rsidP="00934F10">
            <w:pPr>
              <w:pStyle w:val="NormalWeb"/>
            </w:pPr>
            <w:r>
              <w:t>Today I feel anxious</w:t>
            </w:r>
          </w:p>
        </w:tc>
      </w:tr>
      <w:tr w:rsidR="005F1FFC" w14:paraId="454D31FD" w14:textId="77777777" w:rsidTr="00934F10">
        <w:tc>
          <w:tcPr>
            <w:tcW w:w="570" w:type="dxa"/>
          </w:tcPr>
          <w:p w14:paraId="619254C3" w14:textId="7B99E451" w:rsidR="005F1FFC" w:rsidRDefault="005F1FFC" w:rsidP="00934F10">
            <w:pPr>
              <w:pStyle w:val="NormalWeb"/>
            </w:pPr>
            <w:r>
              <w:t>14</w:t>
            </w:r>
          </w:p>
        </w:tc>
        <w:tc>
          <w:tcPr>
            <w:tcW w:w="1079" w:type="dxa"/>
          </w:tcPr>
          <w:p w14:paraId="45CAB061" w14:textId="43C69B3B" w:rsidR="005F1FFC" w:rsidRDefault="005F1FFC" w:rsidP="00934F10">
            <w:pPr>
              <w:pStyle w:val="NormalWeb"/>
            </w:pPr>
            <w:r>
              <w:t>Anxiety</w:t>
            </w:r>
          </w:p>
        </w:tc>
        <w:tc>
          <w:tcPr>
            <w:tcW w:w="7701" w:type="dxa"/>
          </w:tcPr>
          <w:p w14:paraId="0BDD5687" w14:textId="63D9E181" w:rsidR="005F1FFC" w:rsidRDefault="005F1FFC" w:rsidP="00934F10">
            <w:pPr>
              <w:pStyle w:val="NormalWeb"/>
            </w:pPr>
            <w:r>
              <w:t>Today I cannot stop worrying</w:t>
            </w:r>
          </w:p>
        </w:tc>
      </w:tr>
      <w:tr w:rsidR="005F1FFC" w14:paraId="37006802" w14:textId="77777777" w:rsidTr="00934F10">
        <w:tc>
          <w:tcPr>
            <w:tcW w:w="570" w:type="dxa"/>
          </w:tcPr>
          <w:p w14:paraId="038599CF" w14:textId="771CE882" w:rsidR="005F1FFC" w:rsidRDefault="005F1FFC" w:rsidP="00934F10">
            <w:pPr>
              <w:pStyle w:val="NormalWeb"/>
            </w:pPr>
            <w:r>
              <w:t>15</w:t>
            </w:r>
          </w:p>
        </w:tc>
        <w:tc>
          <w:tcPr>
            <w:tcW w:w="1079" w:type="dxa"/>
          </w:tcPr>
          <w:p w14:paraId="376A3998" w14:textId="42A8EA39" w:rsidR="005F1FFC" w:rsidRDefault="005F1FFC" w:rsidP="00934F10">
            <w:pPr>
              <w:pStyle w:val="NormalWeb"/>
            </w:pPr>
            <w:r>
              <w:t>Anxiety</w:t>
            </w:r>
          </w:p>
        </w:tc>
        <w:tc>
          <w:tcPr>
            <w:tcW w:w="7701" w:type="dxa"/>
          </w:tcPr>
          <w:p w14:paraId="01305A2F" w14:textId="09107DD5" w:rsidR="005F1FFC" w:rsidRDefault="005F1FFC" w:rsidP="00934F10">
            <w:pPr>
              <w:pStyle w:val="NormalWeb"/>
            </w:pPr>
            <w:r>
              <w:t>Today I am worrying too much about different things</w:t>
            </w:r>
          </w:p>
        </w:tc>
      </w:tr>
      <w:tr w:rsidR="005F1FFC" w14:paraId="3A775291" w14:textId="77777777" w:rsidTr="00934F10">
        <w:tc>
          <w:tcPr>
            <w:tcW w:w="570" w:type="dxa"/>
          </w:tcPr>
          <w:p w14:paraId="69BDF7AB" w14:textId="4412F472" w:rsidR="005F1FFC" w:rsidRDefault="005F1FFC" w:rsidP="00934F10">
            <w:pPr>
              <w:pStyle w:val="NormalWeb"/>
            </w:pPr>
            <w:r>
              <w:t>16</w:t>
            </w:r>
          </w:p>
        </w:tc>
        <w:tc>
          <w:tcPr>
            <w:tcW w:w="1079" w:type="dxa"/>
          </w:tcPr>
          <w:p w14:paraId="37D34BE4" w14:textId="62841010" w:rsidR="005F1FFC" w:rsidRDefault="005F1FFC" w:rsidP="00934F10">
            <w:pPr>
              <w:pStyle w:val="NormalWeb"/>
            </w:pPr>
            <w:r>
              <w:t>Anxiety</w:t>
            </w:r>
          </w:p>
        </w:tc>
        <w:tc>
          <w:tcPr>
            <w:tcW w:w="7701" w:type="dxa"/>
          </w:tcPr>
          <w:p w14:paraId="40132B77" w14:textId="6677AF4A" w:rsidR="005F1FFC" w:rsidRDefault="005F1FFC" w:rsidP="00934F10">
            <w:pPr>
              <w:pStyle w:val="NormalWeb"/>
            </w:pPr>
            <w:r>
              <w:t>Today I have trouble relaxing</w:t>
            </w:r>
          </w:p>
        </w:tc>
      </w:tr>
      <w:tr w:rsidR="005F1FFC" w14:paraId="1F4E7A8B" w14:textId="77777777" w:rsidTr="00934F10">
        <w:tc>
          <w:tcPr>
            <w:tcW w:w="570" w:type="dxa"/>
          </w:tcPr>
          <w:p w14:paraId="1D12CA1B" w14:textId="7EBA6D5A" w:rsidR="005F1FFC" w:rsidRDefault="005F1FFC" w:rsidP="00934F10">
            <w:pPr>
              <w:pStyle w:val="NormalWeb"/>
            </w:pPr>
            <w:r>
              <w:t>17</w:t>
            </w:r>
          </w:p>
        </w:tc>
        <w:tc>
          <w:tcPr>
            <w:tcW w:w="1079" w:type="dxa"/>
          </w:tcPr>
          <w:p w14:paraId="74E0301E" w14:textId="00AA4C9E" w:rsidR="005F1FFC" w:rsidRDefault="005F1FFC" w:rsidP="00934F10">
            <w:pPr>
              <w:pStyle w:val="NormalWeb"/>
            </w:pPr>
            <w:r>
              <w:t>Anxiety</w:t>
            </w:r>
          </w:p>
        </w:tc>
        <w:tc>
          <w:tcPr>
            <w:tcW w:w="7701" w:type="dxa"/>
          </w:tcPr>
          <w:p w14:paraId="57A2E595" w14:textId="478998D2" w:rsidR="005F1FFC" w:rsidRDefault="005F1FFC" w:rsidP="00934F10">
            <w:pPr>
              <w:pStyle w:val="NormalWeb"/>
            </w:pPr>
            <w:r>
              <w:t>Today I feel so restless it’s hard to stay still</w:t>
            </w:r>
          </w:p>
        </w:tc>
      </w:tr>
      <w:tr w:rsidR="005F1FFC" w14:paraId="252BF12C" w14:textId="77777777" w:rsidTr="00934F10">
        <w:tc>
          <w:tcPr>
            <w:tcW w:w="570" w:type="dxa"/>
          </w:tcPr>
          <w:p w14:paraId="77D71697" w14:textId="41D788B0" w:rsidR="005F1FFC" w:rsidRDefault="005F1FFC" w:rsidP="00934F10">
            <w:pPr>
              <w:pStyle w:val="NormalWeb"/>
            </w:pPr>
            <w:r>
              <w:t>18</w:t>
            </w:r>
          </w:p>
        </w:tc>
        <w:tc>
          <w:tcPr>
            <w:tcW w:w="1079" w:type="dxa"/>
          </w:tcPr>
          <w:p w14:paraId="118AA6EE" w14:textId="51AF97D5" w:rsidR="005F1FFC" w:rsidRDefault="005F1FFC" w:rsidP="00934F10">
            <w:pPr>
              <w:pStyle w:val="NormalWeb"/>
            </w:pPr>
            <w:r>
              <w:t>Anxiety</w:t>
            </w:r>
          </w:p>
        </w:tc>
        <w:tc>
          <w:tcPr>
            <w:tcW w:w="7701" w:type="dxa"/>
          </w:tcPr>
          <w:p w14:paraId="0F32A68C" w14:textId="76F94964" w:rsidR="005F1FFC" w:rsidRDefault="005F1FFC" w:rsidP="00934F10">
            <w:pPr>
              <w:pStyle w:val="NormalWeb"/>
            </w:pPr>
            <w:r>
              <w:t>Today I am easily annoyed or irritable</w:t>
            </w:r>
          </w:p>
        </w:tc>
      </w:tr>
      <w:tr w:rsidR="005F1FFC" w14:paraId="4312D978" w14:textId="77777777" w:rsidTr="00934F10">
        <w:tc>
          <w:tcPr>
            <w:tcW w:w="570" w:type="dxa"/>
          </w:tcPr>
          <w:p w14:paraId="13B1AAB8" w14:textId="0665B9AD" w:rsidR="005F1FFC" w:rsidRDefault="005F1FFC" w:rsidP="00934F10">
            <w:pPr>
              <w:pStyle w:val="NormalWeb"/>
            </w:pPr>
            <w:r>
              <w:t>19</w:t>
            </w:r>
          </w:p>
        </w:tc>
        <w:tc>
          <w:tcPr>
            <w:tcW w:w="1079" w:type="dxa"/>
          </w:tcPr>
          <w:p w14:paraId="21EEFE95" w14:textId="3C13357C" w:rsidR="005F1FFC" w:rsidRDefault="005F1FFC" w:rsidP="00934F10">
            <w:pPr>
              <w:pStyle w:val="NormalWeb"/>
            </w:pPr>
            <w:r>
              <w:t>Anxiety</w:t>
            </w:r>
          </w:p>
        </w:tc>
        <w:tc>
          <w:tcPr>
            <w:tcW w:w="7701" w:type="dxa"/>
          </w:tcPr>
          <w:p w14:paraId="68A95445" w14:textId="5BF6B44E" w:rsidR="005F1FFC" w:rsidRDefault="005F1FFC" w:rsidP="00934F10">
            <w:pPr>
              <w:pStyle w:val="NormalWeb"/>
            </w:pPr>
            <w:r>
              <w:t>Today I feel afraid something awful might happen</w:t>
            </w:r>
          </w:p>
        </w:tc>
      </w:tr>
      <w:tr w:rsidR="005F1FFC" w14:paraId="642E9C70" w14:textId="77777777" w:rsidTr="00934F10">
        <w:tc>
          <w:tcPr>
            <w:tcW w:w="570" w:type="dxa"/>
          </w:tcPr>
          <w:p w14:paraId="5C8480DB" w14:textId="0CCDAEC9" w:rsidR="005F1FFC" w:rsidRDefault="005F1FFC" w:rsidP="00934F10">
            <w:pPr>
              <w:pStyle w:val="NormalWeb"/>
            </w:pPr>
            <w:r>
              <w:t>20</w:t>
            </w:r>
          </w:p>
        </w:tc>
        <w:tc>
          <w:tcPr>
            <w:tcW w:w="1079" w:type="dxa"/>
          </w:tcPr>
          <w:p w14:paraId="62503FA0" w14:textId="4908A419" w:rsidR="005F1FFC" w:rsidRDefault="005F1FFC" w:rsidP="00934F10">
            <w:pPr>
              <w:pStyle w:val="NormalWeb"/>
            </w:pPr>
            <w:r>
              <w:t>Social</w:t>
            </w:r>
          </w:p>
        </w:tc>
        <w:tc>
          <w:tcPr>
            <w:tcW w:w="7701" w:type="dxa"/>
          </w:tcPr>
          <w:p w14:paraId="3BA5D6CF" w14:textId="5A6B15E1" w:rsidR="005F1FFC" w:rsidRDefault="005F1FFC" w:rsidP="00934F10">
            <w:pPr>
              <w:pStyle w:val="NormalWeb"/>
            </w:pPr>
            <w:r>
              <w:t>Today during the daytime, I have gone outside my home</w:t>
            </w:r>
          </w:p>
        </w:tc>
      </w:tr>
      <w:tr w:rsidR="005F1FFC" w14:paraId="3A2F1A0A" w14:textId="77777777" w:rsidTr="00934F10">
        <w:tc>
          <w:tcPr>
            <w:tcW w:w="570" w:type="dxa"/>
          </w:tcPr>
          <w:p w14:paraId="53B15148" w14:textId="6C458C4A" w:rsidR="005F1FFC" w:rsidRDefault="005F1FFC" w:rsidP="00934F10">
            <w:pPr>
              <w:pStyle w:val="NormalWeb"/>
            </w:pPr>
            <w:r>
              <w:lastRenderedPageBreak/>
              <w:t>21</w:t>
            </w:r>
          </w:p>
        </w:tc>
        <w:tc>
          <w:tcPr>
            <w:tcW w:w="1079" w:type="dxa"/>
          </w:tcPr>
          <w:p w14:paraId="54882B12" w14:textId="680AFD4D" w:rsidR="005F1FFC" w:rsidRDefault="005F1FFC" w:rsidP="00934F10">
            <w:pPr>
              <w:pStyle w:val="NormalWeb"/>
            </w:pPr>
            <w:r>
              <w:t>Social</w:t>
            </w:r>
          </w:p>
        </w:tc>
        <w:tc>
          <w:tcPr>
            <w:tcW w:w="7701" w:type="dxa"/>
          </w:tcPr>
          <w:p w14:paraId="06E92B4F" w14:textId="348F03F6" w:rsidR="005F1FFC" w:rsidRDefault="005F1FFC" w:rsidP="00934F10">
            <w:pPr>
              <w:pStyle w:val="NormalWeb"/>
            </w:pPr>
            <w:r>
              <w:t>Today I preferred to spend time alone</w:t>
            </w:r>
          </w:p>
        </w:tc>
      </w:tr>
      <w:tr w:rsidR="005F1FFC" w14:paraId="54A79D5A" w14:textId="77777777" w:rsidTr="00934F10">
        <w:tc>
          <w:tcPr>
            <w:tcW w:w="570" w:type="dxa"/>
          </w:tcPr>
          <w:p w14:paraId="0AE7F315" w14:textId="38416230" w:rsidR="005F1FFC" w:rsidRDefault="005F1FFC" w:rsidP="00934F10">
            <w:pPr>
              <w:pStyle w:val="NormalWeb"/>
            </w:pPr>
            <w:r>
              <w:t>22</w:t>
            </w:r>
          </w:p>
        </w:tc>
        <w:tc>
          <w:tcPr>
            <w:tcW w:w="1079" w:type="dxa"/>
          </w:tcPr>
          <w:p w14:paraId="7F652413" w14:textId="0A2A3DD2" w:rsidR="005F1FFC" w:rsidRDefault="005F1FFC" w:rsidP="00934F10">
            <w:pPr>
              <w:pStyle w:val="NormalWeb"/>
            </w:pPr>
            <w:r>
              <w:t>Social</w:t>
            </w:r>
          </w:p>
        </w:tc>
        <w:tc>
          <w:tcPr>
            <w:tcW w:w="7701" w:type="dxa"/>
          </w:tcPr>
          <w:p w14:paraId="6625D6A0" w14:textId="7EA2E3A4" w:rsidR="005F1FFC" w:rsidRDefault="005F1FFC" w:rsidP="00934F10">
            <w:pPr>
              <w:pStyle w:val="NormalWeb"/>
            </w:pPr>
            <w:r>
              <w:t>Today I had arguments with other people</w:t>
            </w:r>
          </w:p>
        </w:tc>
      </w:tr>
      <w:tr w:rsidR="005F1FFC" w14:paraId="2DE959A4" w14:textId="77777777" w:rsidTr="00934F10">
        <w:tc>
          <w:tcPr>
            <w:tcW w:w="570" w:type="dxa"/>
          </w:tcPr>
          <w:p w14:paraId="05F98694" w14:textId="08C27572" w:rsidR="005F1FFC" w:rsidRDefault="005F1FFC" w:rsidP="00934F10">
            <w:pPr>
              <w:pStyle w:val="NormalWeb"/>
            </w:pPr>
            <w:r>
              <w:t>23</w:t>
            </w:r>
          </w:p>
        </w:tc>
        <w:tc>
          <w:tcPr>
            <w:tcW w:w="1079" w:type="dxa"/>
          </w:tcPr>
          <w:p w14:paraId="50AC9C34" w14:textId="6B1FF044" w:rsidR="005F1FFC" w:rsidRDefault="005F1FFC" w:rsidP="00934F10">
            <w:pPr>
              <w:pStyle w:val="NormalWeb"/>
            </w:pPr>
            <w:r>
              <w:t>Social</w:t>
            </w:r>
          </w:p>
        </w:tc>
        <w:tc>
          <w:tcPr>
            <w:tcW w:w="7701" w:type="dxa"/>
          </w:tcPr>
          <w:p w14:paraId="08F158D3" w14:textId="4A4EDC23" w:rsidR="005F1FFC" w:rsidRDefault="005F1FFC" w:rsidP="00934F10">
            <w:pPr>
              <w:pStyle w:val="NormalWeb"/>
            </w:pPr>
            <w:r>
              <w:t>Today I had someone to talk to</w:t>
            </w:r>
          </w:p>
        </w:tc>
      </w:tr>
      <w:tr w:rsidR="005F1FFC" w14:paraId="2404CB2B" w14:textId="77777777" w:rsidTr="00934F10">
        <w:tc>
          <w:tcPr>
            <w:tcW w:w="570" w:type="dxa"/>
          </w:tcPr>
          <w:p w14:paraId="1DBA4F5A" w14:textId="14190BB9" w:rsidR="005F1FFC" w:rsidRDefault="005F1FFC" w:rsidP="00934F10">
            <w:pPr>
              <w:pStyle w:val="NormalWeb"/>
            </w:pPr>
            <w:r>
              <w:t>24</w:t>
            </w:r>
          </w:p>
        </w:tc>
        <w:tc>
          <w:tcPr>
            <w:tcW w:w="1079" w:type="dxa"/>
          </w:tcPr>
          <w:p w14:paraId="0F83003F" w14:textId="1BC17D8C" w:rsidR="005F1FFC" w:rsidRDefault="005F1FFC" w:rsidP="00934F10">
            <w:pPr>
              <w:pStyle w:val="NormalWeb"/>
            </w:pPr>
            <w:r>
              <w:t>Social</w:t>
            </w:r>
          </w:p>
        </w:tc>
        <w:tc>
          <w:tcPr>
            <w:tcW w:w="7701" w:type="dxa"/>
          </w:tcPr>
          <w:p w14:paraId="2FAD3CDE" w14:textId="48FFEBF0" w:rsidR="005F1FFC" w:rsidRDefault="005F1FFC" w:rsidP="00934F10">
            <w:pPr>
              <w:pStyle w:val="NormalWeb"/>
            </w:pPr>
            <w:r>
              <w:t>Today I felt uneasy with groups of people</w:t>
            </w:r>
          </w:p>
        </w:tc>
      </w:tr>
      <w:tr w:rsidR="005F1FFC" w14:paraId="11A0611B" w14:textId="77777777" w:rsidTr="00934F10">
        <w:tc>
          <w:tcPr>
            <w:tcW w:w="570" w:type="dxa"/>
          </w:tcPr>
          <w:p w14:paraId="6D1449CD" w14:textId="0AD98524" w:rsidR="005F1FFC" w:rsidRDefault="005F1FFC" w:rsidP="00934F10">
            <w:pPr>
              <w:pStyle w:val="NormalWeb"/>
            </w:pPr>
            <w:r>
              <w:t>25</w:t>
            </w:r>
          </w:p>
        </w:tc>
        <w:tc>
          <w:tcPr>
            <w:tcW w:w="1079" w:type="dxa"/>
          </w:tcPr>
          <w:p w14:paraId="3E601C55" w14:textId="281C18E7" w:rsidR="005F1FFC" w:rsidRDefault="005F1FFC" w:rsidP="00934F10">
            <w:pPr>
              <w:pStyle w:val="NormalWeb"/>
            </w:pPr>
            <w:r>
              <w:t>Social</w:t>
            </w:r>
          </w:p>
        </w:tc>
        <w:tc>
          <w:tcPr>
            <w:tcW w:w="7701" w:type="dxa"/>
          </w:tcPr>
          <w:p w14:paraId="082BC139" w14:textId="0B2CCC4D" w:rsidR="005F1FFC" w:rsidRDefault="005F1FFC" w:rsidP="00934F10">
            <w:pPr>
              <w:pStyle w:val="NormalWeb"/>
            </w:pPr>
            <w:r>
              <w:t>How much exercise have you gotten today?</w:t>
            </w:r>
          </w:p>
        </w:tc>
      </w:tr>
      <w:tr w:rsidR="005F1FFC" w14:paraId="20198DF0" w14:textId="77777777" w:rsidTr="00934F10">
        <w:tc>
          <w:tcPr>
            <w:tcW w:w="570" w:type="dxa"/>
          </w:tcPr>
          <w:p w14:paraId="7292AA54" w14:textId="6F909FB4" w:rsidR="005F1FFC" w:rsidRDefault="005F1FFC" w:rsidP="00934F10">
            <w:pPr>
              <w:pStyle w:val="NormalWeb"/>
            </w:pPr>
            <w:r>
              <w:t>26</w:t>
            </w:r>
          </w:p>
        </w:tc>
        <w:tc>
          <w:tcPr>
            <w:tcW w:w="1079" w:type="dxa"/>
          </w:tcPr>
          <w:p w14:paraId="7F9D4515" w14:textId="3A77B876" w:rsidR="005F1FFC" w:rsidRDefault="005F1FFC" w:rsidP="00934F10">
            <w:pPr>
              <w:pStyle w:val="NormalWeb"/>
            </w:pPr>
            <w:r>
              <w:t>Medication</w:t>
            </w:r>
          </w:p>
        </w:tc>
        <w:tc>
          <w:tcPr>
            <w:tcW w:w="7701" w:type="dxa"/>
          </w:tcPr>
          <w:p w14:paraId="4F703E79" w14:textId="691C1D76" w:rsidR="005F1FFC" w:rsidRDefault="005F1FFC" w:rsidP="00934F10">
            <w:pPr>
              <w:pStyle w:val="NormalWeb"/>
            </w:pPr>
            <w:r>
              <w:t>I feel that my medication has been effective today</w:t>
            </w:r>
          </w:p>
        </w:tc>
      </w:tr>
      <w:tr w:rsidR="005F1FFC" w14:paraId="21CAEB75" w14:textId="77777777" w:rsidTr="00934F10">
        <w:tc>
          <w:tcPr>
            <w:tcW w:w="570" w:type="dxa"/>
          </w:tcPr>
          <w:p w14:paraId="36E32C5C" w14:textId="22FA303B" w:rsidR="005F1FFC" w:rsidRDefault="005F1FFC" w:rsidP="00934F10">
            <w:pPr>
              <w:pStyle w:val="NormalWeb"/>
            </w:pPr>
            <w:r>
              <w:t>27</w:t>
            </w:r>
          </w:p>
        </w:tc>
        <w:tc>
          <w:tcPr>
            <w:tcW w:w="1079" w:type="dxa"/>
          </w:tcPr>
          <w:p w14:paraId="44299033" w14:textId="74F166DE" w:rsidR="005F1FFC" w:rsidRDefault="005F1FFC" w:rsidP="00934F10">
            <w:pPr>
              <w:pStyle w:val="NormalWeb"/>
            </w:pPr>
            <w:r>
              <w:t>Psychosis</w:t>
            </w:r>
          </w:p>
        </w:tc>
        <w:tc>
          <w:tcPr>
            <w:tcW w:w="7701" w:type="dxa"/>
          </w:tcPr>
          <w:p w14:paraId="098DD903" w14:textId="02FF618E" w:rsidR="005F1FFC" w:rsidRDefault="005F1FFC" w:rsidP="005F1FFC">
            <w:r>
              <w:t>Today I have heard voices or saw things others cannot</w:t>
            </w:r>
          </w:p>
        </w:tc>
      </w:tr>
      <w:tr w:rsidR="005F1FFC" w14:paraId="62F7C1E9" w14:textId="77777777" w:rsidTr="00934F10">
        <w:tc>
          <w:tcPr>
            <w:tcW w:w="570" w:type="dxa"/>
          </w:tcPr>
          <w:p w14:paraId="6A36C419" w14:textId="31780DFE" w:rsidR="005F1FFC" w:rsidRDefault="005F1FFC" w:rsidP="00934F10">
            <w:pPr>
              <w:pStyle w:val="NormalWeb"/>
            </w:pPr>
            <w:r>
              <w:t>28</w:t>
            </w:r>
          </w:p>
        </w:tc>
        <w:tc>
          <w:tcPr>
            <w:tcW w:w="1079" w:type="dxa"/>
          </w:tcPr>
          <w:p w14:paraId="520DD96F" w14:textId="4920E3BA" w:rsidR="005F1FFC" w:rsidRDefault="005F1FFC" w:rsidP="00934F10">
            <w:pPr>
              <w:pStyle w:val="NormalWeb"/>
            </w:pPr>
            <w:r>
              <w:t>Psychosis</w:t>
            </w:r>
          </w:p>
        </w:tc>
        <w:tc>
          <w:tcPr>
            <w:tcW w:w="7701" w:type="dxa"/>
          </w:tcPr>
          <w:p w14:paraId="785B55CE" w14:textId="354561D0" w:rsidR="005F1FFC" w:rsidRDefault="005F1FFC" w:rsidP="005F1FFC">
            <w:r>
              <w:t>Today I have thoughts racing through my head</w:t>
            </w:r>
          </w:p>
        </w:tc>
      </w:tr>
      <w:tr w:rsidR="005F1FFC" w14:paraId="42406CB5" w14:textId="77777777" w:rsidTr="00934F10">
        <w:tc>
          <w:tcPr>
            <w:tcW w:w="570" w:type="dxa"/>
          </w:tcPr>
          <w:p w14:paraId="3B9CDB3F" w14:textId="0D607761" w:rsidR="005F1FFC" w:rsidRDefault="005F1FFC" w:rsidP="00934F10">
            <w:pPr>
              <w:pStyle w:val="NormalWeb"/>
            </w:pPr>
            <w:r>
              <w:t>29</w:t>
            </w:r>
          </w:p>
        </w:tc>
        <w:tc>
          <w:tcPr>
            <w:tcW w:w="1079" w:type="dxa"/>
          </w:tcPr>
          <w:p w14:paraId="0B93D0F6" w14:textId="41EE8F10" w:rsidR="005F1FFC" w:rsidRDefault="005F1FFC" w:rsidP="00934F10">
            <w:pPr>
              <w:pStyle w:val="NormalWeb"/>
            </w:pPr>
            <w:r>
              <w:t>Psychosis</w:t>
            </w:r>
          </w:p>
        </w:tc>
        <w:tc>
          <w:tcPr>
            <w:tcW w:w="7701" w:type="dxa"/>
          </w:tcPr>
          <w:p w14:paraId="40C43560" w14:textId="14AB47FF" w:rsidR="005F1FFC" w:rsidRDefault="005F1FFC" w:rsidP="005F1FFC">
            <w:r>
              <w:t>Today I feel I have special powers</w:t>
            </w:r>
          </w:p>
        </w:tc>
      </w:tr>
      <w:tr w:rsidR="005F1FFC" w14:paraId="1510975F" w14:textId="77777777" w:rsidTr="00934F10">
        <w:tc>
          <w:tcPr>
            <w:tcW w:w="570" w:type="dxa"/>
          </w:tcPr>
          <w:p w14:paraId="66E2713D" w14:textId="686401A5" w:rsidR="005F1FFC" w:rsidRDefault="005F1FFC" w:rsidP="00934F10">
            <w:pPr>
              <w:pStyle w:val="NormalWeb"/>
            </w:pPr>
            <w:r>
              <w:t>30</w:t>
            </w:r>
          </w:p>
        </w:tc>
        <w:tc>
          <w:tcPr>
            <w:tcW w:w="1079" w:type="dxa"/>
          </w:tcPr>
          <w:p w14:paraId="181F1FE8" w14:textId="3435ACCE" w:rsidR="005F1FFC" w:rsidRDefault="005F1FFC" w:rsidP="00934F10">
            <w:pPr>
              <w:pStyle w:val="NormalWeb"/>
            </w:pPr>
            <w:r>
              <w:t>Psychosis</w:t>
            </w:r>
          </w:p>
        </w:tc>
        <w:tc>
          <w:tcPr>
            <w:tcW w:w="7701" w:type="dxa"/>
          </w:tcPr>
          <w:p w14:paraId="7D17CC96" w14:textId="6B1321A5" w:rsidR="005F1FFC" w:rsidRDefault="005F1FFC" w:rsidP="005F1FFC">
            <w:r>
              <w:t>Today I feel people are watching me</w:t>
            </w:r>
          </w:p>
        </w:tc>
      </w:tr>
      <w:tr w:rsidR="005F1FFC" w14:paraId="2C9007D0" w14:textId="77777777" w:rsidTr="00934F10">
        <w:tc>
          <w:tcPr>
            <w:tcW w:w="570" w:type="dxa"/>
          </w:tcPr>
          <w:p w14:paraId="33350D7C" w14:textId="09BA6367" w:rsidR="005F1FFC" w:rsidRDefault="005F1FFC" w:rsidP="00934F10">
            <w:pPr>
              <w:pStyle w:val="NormalWeb"/>
            </w:pPr>
            <w:r>
              <w:t>31</w:t>
            </w:r>
          </w:p>
        </w:tc>
        <w:tc>
          <w:tcPr>
            <w:tcW w:w="1079" w:type="dxa"/>
          </w:tcPr>
          <w:p w14:paraId="15530D5D" w14:textId="0EDA0AB2" w:rsidR="005F1FFC" w:rsidRDefault="005F1FFC" w:rsidP="00934F10">
            <w:pPr>
              <w:pStyle w:val="NormalWeb"/>
            </w:pPr>
            <w:r>
              <w:t>Psychosis</w:t>
            </w:r>
          </w:p>
        </w:tc>
        <w:tc>
          <w:tcPr>
            <w:tcW w:w="7701" w:type="dxa"/>
          </w:tcPr>
          <w:p w14:paraId="2E346EEB" w14:textId="315FBDD6" w:rsidR="005F1FFC" w:rsidRDefault="00086A45" w:rsidP="005F1FFC">
            <w:r>
              <w:t>Today I feel people are against me</w:t>
            </w:r>
          </w:p>
        </w:tc>
      </w:tr>
      <w:tr w:rsidR="00086A45" w14:paraId="0AAC06B8" w14:textId="77777777" w:rsidTr="00934F10">
        <w:tc>
          <w:tcPr>
            <w:tcW w:w="570" w:type="dxa"/>
          </w:tcPr>
          <w:p w14:paraId="655CD026" w14:textId="51A84ACA" w:rsidR="00086A45" w:rsidRDefault="00086A45" w:rsidP="00934F10">
            <w:pPr>
              <w:pStyle w:val="NormalWeb"/>
            </w:pPr>
            <w:r>
              <w:t>32</w:t>
            </w:r>
          </w:p>
        </w:tc>
        <w:tc>
          <w:tcPr>
            <w:tcW w:w="1079" w:type="dxa"/>
          </w:tcPr>
          <w:p w14:paraId="34AA3160" w14:textId="60A3F76D" w:rsidR="00086A45" w:rsidRDefault="00086A45" w:rsidP="00934F10">
            <w:pPr>
              <w:pStyle w:val="NormalWeb"/>
            </w:pPr>
            <w:r>
              <w:t>Weekly Summary</w:t>
            </w:r>
          </w:p>
        </w:tc>
        <w:tc>
          <w:tcPr>
            <w:tcW w:w="7701" w:type="dxa"/>
          </w:tcPr>
          <w:p w14:paraId="0034F51D" w14:textId="13A3A125" w:rsidR="00086A45" w:rsidRDefault="00086A45" w:rsidP="005F1FFC">
            <w:r>
              <w:t>How did you feel this week?</w:t>
            </w:r>
          </w:p>
        </w:tc>
      </w:tr>
      <w:tr w:rsidR="00086A45" w14:paraId="5821C87B" w14:textId="77777777" w:rsidTr="00934F10">
        <w:tc>
          <w:tcPr>
            <w:tcW w:w="570" w:type="dxa"/>
          </w:tcPr>
          <w:p w14:paraId="52F3A3B5" w14:textId="7592B3E4" w:rsidR="00086A45" w:rsidRDefault="00086A45" w:rsidP="00934F10">
            <w:pPr>
              <w:pStyle w:val="NormalWeb"/>
            </w:pPr>
            <w:r>
              <w:t>33</w:t>
            </w:r>
          </w:p>
        </w:tc>
        <w:tc>
          <w:tcPr>
            <w:tcW w:w="1079" w:type="dxa"/>
          </w:tcPr>
          <w:p w14:paraId="67DC369F" w14:textId="1AE88EDB" w:rsidR="00086A45" w:rsidRDefault="00086A45" w:rsidP="00934F10">
            <w:pPr>
              <w:pStyle w:val="NormalWeb"/>
            </w:pPr>
            <w:r>
              <w:t>Weekly Summary</w:t>
            </w:r>
          </w:p>
        </w:tc>
        <w:tc>
          <w:tcPr>
            <w:tcW w:w="7701" w:type="dxa"/>
          </w:tcPr>
          <w:p w14:paraId="06286E72" w14:textId="47F463A1" w:rsidR="00086A45" w:rsidRDefault="00086A45" w:rsidP="005F1FFC">
            <w:r>
              <w:t>Have you been admitted to the hospital for psychiatric reasons in the past week?</w:t>
            </w:r>
          </w:p>
        </w:tc>
      </w:tr>
      <w:tr w:rsidR="00086A45" w14:paraId="1E0B48E0" w14:textId="77777777" w:rsidTr="00934F10">
        <w:tc>
          <w:tcPr>
            <w:tcW w:w="570" w:type="dxa"/>
          </w:tcPr>
          <w:p w14:paraId="421D5655" w14:textId="7F3C94A7" w:rsidR="00086A45" w:rsidRDefault="00086A45" w:rsidP="00934F10">
            <w:pPr>
              <w:pStyle w:val="NormalWeb"/>
            </w:pPr>
            <w:r>
              <w:t>34</w:t>
            </w:r>
          </w:p>
        </w:tc>
        <w:tc>
          <w:tcPr>
            <w:tcW w:w="1079" w:type="dxa"/>
          </w:tcPr>
          <w:p w14:paraId="7A85E01B" w14:textId="3EE0DD50" w:rsidR="00086A45" w:rsidRDefault="00086A45" w:rsidP="00934F10">
            <w:pPr>
              <w:pStyle w:val="NormalWeb"/>
            </w:pPr>
            <w:r>
              <w:t>Weekly Summary</w:t>
            </w:r>
          </w:p>
        </w:tc>
        <w:tc>
          <w:tcPr>
            <w:tcW w:w="7701" w:type="dxa"/>
          </w:tcPr>
          <w:p w14:paraId="7CF354DB" w14:textId="017278A5" w:rsidR="00086A45" w:rsidRDefault="00086A45" w:rsidP="005F1FFC">
            <w:r>
              <w:t>Use this space to write down your thoughts and feelings about the week</w:t>
            </w:r>
          </w:p>
        </w:tc>
      </w:tr>
    </w:tbl>
    <w:p w14:paraId="7DE002DF" w14:textId="7CD7BFF2" w:rsidR="009856D2" w:rsidDel="005F67B0" w:rsidRDefault="009856D2" w:rsidP="00C41528">
      <w:pPr>
        <w:pStyle w:val="NormalWeb"/>
        <w:rPr>
          <w:del w:id="179" w:author="Melcher, Jennifer Anne (Jenny)" w:date="2021-07-07T15:08:00Z"/>
        </w:rPr>
      </w:pPr>
    </w:p>
    <w:p w14:paraId="12ED63A1" w14:textId="77777777" w:rsidR="009856D2" w:rsidDel="005F67B0" w:rsidRDefault="009856D2" w:rsidP="00C41528">
      <w:pPr>
        <w:pStyle w:val="NormalWeb"/>
        <w:rPr>
          <w:del w:id="180" w:author="Melcher, Jennifer Anne (Jenny)" w:date="2021-07-07T15:08:00Z"/>
        </w:rPr>
      </w:pPr>
    </w:p>
    <w:p w14:paraId="15CB1A9D" w14:textId="15DB237E" w:rsidR="00934F10" w:rsidRPr="005F67B0" w:rsidRDefault="009856D2" w:rsidP="00C41528">
      <w:pPr>
        <w:pStyle w:val="NormalWeb"/>
        <w:rPr>
          <w:color w:val="000000" w:themeColor="text1"/>
          <w:rPrChange w:id="181" w:author="Melcher, Jennifer Anne (Jenny)" w:date="2021-07-07T15:08:00Z">
            <w:rPr>
              <w:color w:val="FF0000"/>
            </w:rPr>
          </w:rPrChange>
        </w:rPr>
      </w:pPr>
      <w:r w:rsidRPr="005F67B0">
        <w:rPr>
          <w:color w:val="000000" w:themeColor="text1"/>
          <w:rPrChange w:id="182" w:author="Melcher, Jennifer Anne (Jenny)" w:date="2021-07-07T15:08:00Z">
            <w:rPr>
              <w:color w:val="FF0000"/>
            </w:rPr>
          </w:rPrChange>
        </w:rPr>
        <w:t>Table 2:</w:t>
      </w:r>
    </w:p>
    <w:tbl>
      <w:tblPr>
        <w:tblStyle w:val="TableGrid"/>
        <w:tblW w:w="0" w:type="auto"/>
        <w:tblLook w:val="04A0" w:firstRow="1" w:lastRow="0" w:firstColumn="1" w:lastColumn="0" w:noHBand="0" w:noVBand="1"/>
        <w:tblPrChange w:id="183" w:author="Melcher, Jennifer Anne (Jenny)" w:date="2021-07-07T09:55:00Z">
          <w:tblPr>
            <w:tblStyle w:val="TableGrid"/>
            <w:tblW w:w="0" w:type="auto"/>
            <w:tblLook w:val="04A0" w:firstRow="1" w:lastRow="0" w:firstColumn="1" w:lastColumn="0" w:noHBand="0" w:noVBand="1"/>
          </w:tblPr>
        </w:tblPrChange>
      </w:tblPr>
      <w:tblGrid>
        <w:gridCol w:w="4050"/>
        <w:gridCol w:w="2183"/>
        <w:gridCol w:w="3117"/>
        <w:tblGridChange w:id="184">
          <w:tblGrid>
            <w:gridCol w:w="5"/>
            <w:gridCol w:w="3111"/>
            <w:gridCol w:w="5"/>
            <w:gridCol w:w="929"/>
            <w:gridCol w:w="2183"/>
            <w:gridCol w:w="5"/>
            <w:gridCol w:w="3112"/>
            <w:gridCol w:w="5"/>
          </w:tblGrid>
        </w:tblGridChange>
      </w:tblGrid>
      <w:tr w:rsidR="008B40F5" w14:paraId="40530862" w14:textId="77777777" w:rsidTr="009E3BF0">
        <w:trPr>
          <w:ins w:id="185" w:author="Melcher, Jennifer Anne (Jenny)" w:date="2021-07-07T09:29:00Z"/>
          <w:trPrChange w:id="186" w:author="Melcher, Jennifer Anne (Jenny)" w:date="2021-07-07T09:55:00Z">
            <w:trPr>
              <w:gridBefore w:val="1"/>
            </w:trPr>
          </w:trPrChange>
        </w:trPr>
        <w:tc>
          <w:tcPr>
            <w:tcW w:w="4050" w:type="dxa"/>
            <w:tcPrChange w:id="187" w:author="Melcher, Jennifer Anne (Jenny)" w:date="2021-07-07T09:55:00Z">
              <w:tcPr>
                <w:tcW w:w="3116" w:type="dxa"/>
                <w:gridSpan w:val="2"/>
              </w:tcPr>
            </w:tcPrChange>
          </w:tcPr>
          <w:p w14:paraId="52A9B5B6" w14:textId="6B7F3C6F" w:rsidR="008B40F5" w:rsidRDefault="008B40F5" w:rsidP="00C41528">
            <w:pPr>
              <w:pStyle w:val="NormalWeb"/>
              <w:rPr>
                <w:ins w:id="188" w:author="Melcher, Jennifer Anne (Jenny)" w:date="2021-07-07T09:29:00Z"/>
                <w:color w:val="FF0000"/>
              </w:rPr>
            </w:pPr>
            <w:ins w:id="189" w:author="Melcher, Jennifer Anne (Jenny)" w:date="2021-07-07T09:29:00Z">
              <w:r>
                <w:rPr>
                  <w:color w:val="FF0000"/>
                </w:rPr>
                <w:t>Attribute</w:t>
              </w:r>
            </w:ins>
          </w:p>
        </w:tc>
        <w:tc>
          <w:tcPr>
            <w:tcW w:w="2183" w:type="dxa"/>
            <w:tcPrChange w:id="190" w:author="Melcher, Jennifer Anne (Jenny)" w:date="2021-07-07T09:55:00Z">
              <w:tcPr>
                <w:tcW w:w="3117" w:type="dxa"/>
                <w:gridSpan w:val="3"/>
              </w:tcPr>
            </w:tcPrChange>
          </w:tcPr>
          <w:p w14:paraId="53ACEBD2" w14:textId="0B3E56A1" w:rsidR="008B40F5" w:rsidRPr="008B40F5" w:rsidRDefault="008B40F5" w:rsidP="00C41528">
            <w:pPr>
              <w:pStyle w:val="NormalWeb"/>
              <w:rPr>
                <w:ins w:id="191" w:author="Melcher, Jennifer Anne (Jenny)" w:date="2021-07-07T09:29:00Z"/>
                <w:i/>
                <w:iCs/>
                <w:color w:val="FF0000"/>
                <w:rPrChange w:id="192" w:author="Melcher, Jennifer Anne (Jenny)" w:date="2021-07-07T09:29:00Z">
                  <w:rPr>
                    <w:ins w:id="193" w:author="Melcher, Jennifer Anne (Jenny)" w:date="2021-07-07T09:29:00Z"/>
                    <w:color w:val="FF0000"/>
                  </w:rPr>
                </w:rPrChange>
              </w:rPr>
            </w:pPr>
            <w:ins w:id="194" w:author="Melcher, Jennifer Anne (Jenny)" w:date="2021-07-07T09:29:00Z">
              <w:r>
                <w:rPr>
                  <w:i/>
                  <w:iCs/>
                  <w:color w:val="FF0000"/>
                </w:rPr>
                <w:t>n</w:t>
              </w:r>
            </w:ins>
          </w:p>
        </w:tc>
        <w:tc>
          <w:tcPr>
            <w:tcW w:w="3117" w:type="dxa"/>
            <w:tcPrChange w:id="195" w:author="Melcher, Jennifer Anne (Jenny)" w:date="2021-07-07T09:55:00Z">
              <w:tcPr>
                <w:tcW w:w="3117" w:type="dxa"/>
                <w:gridSpan w:val="2"/>
              </w:tcPr>
            </w:tcPrChange>
          </w:tcPr>
          <w:p w14:paraId="2BDFB5ED" w14:textId="5A4BAE24" w:rsidR="008B40F5" w:rsidRDefault="008B40F5" w:rsidP="00C41528">
            <w:pPr>
              <w:pStyle w:val="NormalWeb"/>
              <w:rPr>
                <w:ins w:id="196" w:author="Melcher, Jennifer Anne (Jenny)" w:date="2021-07-07T09:29:00Z"/>
                <w:color w:val="FF0000"/>
              </w:rPr>
            </w:pPr>
          </w:p>
        </w:tc>
      </w:tr>
      <w:tr w:rsidR="008B40F5" w14:paraId="2085E692" w14:textId="77777777" w:rsidTr="009E3BF0">
        <w:trPr>
          <w:ins w:id="197" w:author="Melcher, Jennifer Anne (Jenny)" w:date="2021-07-07T09:29:00Z"/>
          <w:trPrChange w:id="198" w:author="Melcher, Jennifer Anne (Jenny)" w:date="2021-07-07T09:55:00Z">
            <w:trPr>
              <w:gridBefore w:val="1"/>
            </w:trPr>
          </w:trPrChange>
        </w:trPr>
        <w:tc>
          <w:tcPr>
            <w:tcW w:w="4050" w:type="dxa"/>
            <w:tcPrChange w:id="199" w:author="Melcher, Jennifer Anne (Jenny)" w:date="2021-07-07T09:55:00Z">
              <w:tcPr>
                <w:tcW w:w="3116" w:type="dxa"/>
                <w:gridSpan w:val="2"/>
              </w:tcPr>
            </w:tcPrChange>
          </w:tcPr>
          <w:p w14:paraId="4C7575C9" w14:textId="24F620C2" w:rsidR="008B40F5" w:rsidRPr="008D433F" w:rsidRDefault="008B40F5" w:rsidP="00C41528">
            <w:pPr>
              <w:pStyle w:val="NormalWeb"/>
              <w:rPr>
                <w:ins w:id="200" w:author="Melcher, Jennifer Anne (Jenny)" w:date="2021-07-07T09:29:00Z"/>
                <w:b/>
                <w:bCs/>
                <w:color w:val="FF0000"/>
                <w:rPrChange w:id="201" w:author="Melcher, Jennifer Anne (Jenny)" w:date="2021-07-07T09:53:00Z">
                  <w:rPr>
                    <w:ins w:id="202" w:author="Melcher, Jennifer Anne (Jenny)" w:date="2021-07-07T09:29:00Z"/>
                    <w:color w:val="FF0000"/>
                  </w:rPr>
                </w:rPrChange>
              </w:rPr>
            </w:pPr>
            <w:ins w:id="203" w:author="Melcher, Jennifer Anne (Jenny)" w:date="2021-07-07T09:31:00Z">
              <w:r w:rsidRPr="008D433F">
                <w:rPr>
                  <w:b/>
                  <w:bCs/>
                  <w:color w:val="FF0000"/>
                  <w:rPrChange w:id="204" w:author="Melcher, Jennifer Anne (Jenny)" w:date="2021-07-07T09:53:00Z">
                    <w:rPr>
                      <w:color w:val="FF0000"/>
                    </w:rPr>
                  </w:rPrChange>
                </w:rPr>
                <w:t>Age</w:t>
              </w:r>
            </w:ins>
          </w:p>
        </w:tc>
        <w:tc>
          <w:tcPr>
            <w:tcW w:w="2183" w:type="dxa"/>
            <w:tcPrChange w:id="205" w:author="Melcher, Jennifer Anne (Jenny)" w:date="2021-07-07T09:55:00Z">
              <w:tcPr>
                <w:tcW w:w="3117" w:type="dxa"/>
                <w:gridSpan w:val="3"/>
              </w:tcPr>
            </w:tcPrChange>
          </w:tcPr>
          <w:p w14:paraId="51348639" w14:textId="77777777" w:rsidR="008B40F5" w:rsidRDefault="008B40F5" w:rsidP="00C41528">
            <w:pPr>
              <w:pStyle w:val="NormalWeb"/>
              <w:rPr>
                <w:ins w:id="206" w:author="Melcher, Jennifer Anne (Jenny)" w:date="2021-07-07T09:29:00Z"/>
                <w:color w:val="FF0000"/>
              </w:rPr>
            </w:pPr>
          </w:p>
        </w:tc>
        <w:tc>
          <w:tcPr>
            <w:tcW w:w="3117" w:type="dxa"/>
            <w:tcPrChange w:id="207" w:author="Melcher, Jennifer Anne (Jenny)" w:date="2021-07-07T09:55:00Z">
              <w:tcPr>
                <w:tcW w:w="3117" w:type="dxa"/>
                <w:gridSpan w:val="2"/>
              </w:tcPr>
            </w:tcPrChange>
          </w:tcPr>
          <w:p w14:paraId="670E0941" w14:textId="2464713F" w:rsidR="008B40F5" w:rsidRDefault="008D433F" w:rsidP="00C41528">
            <w:pPr>
              <w:pStyle w:val="NormalWeb"/>
              <w:rPr>
                <w:ins w:id="208" w:author="Melcher, Jennifer Anne (Jenny)" w:date="2021-07-07T09:29:00Z"/>
                <w:color w:val="FF0000"/>
              </w:rPr>
            </w:pPr>
            <w:ins w:id="209" w:author="Melcher, Jennifer Anne (Jenny)" w:date="2021-07-07T09:44:00Z">
              <w:r>
                <w:rPr>
                  <w:color w:val="FF0000"/>
                </w:rPr>
                <w:t>Mean</w:t>
              </w:r>
            </w:ins>
          </w:p>
        </w:tc>
      </w:tr>
      <w:tr w:rsidR="008B40F5" w14:paraId="445186F0" w14:textId="77777777" w:rsidTr="009E3BF0">
        <w:trPr>
          <w:ins w:id="210" w:author="Melcher, Jennifer Anne (Jenny)" w:date="2021-07-07T09:34:00Z"/>
          <w:trPrChange w:id="211" w:author="Melcher, Jennifer Anne (Jenny)" w:date="2021-07-07T09:55:00Z">
            <w:trPr>
              <w:gridAfter w:val="0"/>
            </w:trPr>
          </w:trPrChange>
        </w:trPr>
        <w:tc>
          <w:tcPr>
            <w:tcW w:w="4050" w:type="dxa"/>
            <w:tcPrChange w:id="212" w:author="Melcher, Jennifer Anne (Jenny)" w:date="2021-07-07T09:55:00Z">
              <w:tcPr>
                <w:tcW w:w="4050" w:type="dxa"/>
                <w:gridSpan w:val="4"/>
                <w:tcBorders>
                  <w:top w:val="single" w:sz="4" w:space="0" w:color="auto"/>
                  <w:left w:val="nil"/>
                  <w:bottom w:val="nil"/>
                  <w:right w:val="nil"/>
                </w:tcBorders>
              </w:tcPr>
            </w:tcPrChange>
          </w:tcPr>
          <w:p w14:paraId="00FF6B4A" w14:textId="0B42C338" w:rsidR="008B40F5" w:rsidRDefault="008B40F5" w:rsidP="00C41528">
            <w:pPr>
              <w:pStyle w:val="NormalWeb"/>
              <w:rPr>
                <w:ins w:id="213" w:author="Melcher, Jennifer Anne (Jenny)" w:date="2021-07-07T09:34:00Z"/>
                <w:color w:val="FF0000"/>
              </w:rPr>
            </w:pPr>
            <w:ins w:id="214" w:author="Melcher, Jennifer Anne (Jenny)" w:date="2021-07-07T09:34:00Z">
              <w:r>
                <w:rPr>
                  <w:color w:val="FF0000"/>
                </w:rPr>
                <w:t xml:space="preserve">     All</w:t>
              </w:r>
            </w:ins>
          </w:p>
        </w:tc>
        <w:tc>
          <w:tcPr>
            <w:tcW w:w="2183" w:type="dxa"/>
            <w:tcPrChange w:id="215" w:author="Melcher, Jennifer Anne (Jenny)" w:date="2021-07-07T09:55:00Z">
              <w:tcPr>
                <w:tcW w:w="2183" w:type="dxa"/>
                <w:tcBorders>
                  <w:top w:val="single" w:sz="4" w:space="0" w:color="auto"/>
                  <w:left w:val="nil"/>
                  <w:bottom w:val="nil"/>
                  <w:right w:val="nil"/>
                </w:tcBorders>
              </w:tcPr>
            </w:tcPrChange>
          </w:tcPr>
          <w:p w14:paraId="61C397F9" w14:textId="31D85D81" w:rsidR="008B40F5" w:rsidRDefault="008B40F5" w:rsidP="00C41528">
            <w:pPr>
              <w:pStyle w:val="NormalWeb"/>
              <w:rPr>
                <w:ins w:id="216" w:author="Melcher, Jennifer Anne (Jenny)" w:date="2021-07-07T09:34:00Z"/>
                <w:color w:val="FF0000"/>
              </w:rPr>
            </w:pPr>
            <w:ins w:id="217" w:author="Melcher, Jennifer Anne (Jenny)" w:date="2021-07-07T09:43:00Z">
              <w:r>
                <w:rPr>
                  <w:color w:val="FF0000"/>
                </w:rPr>
                <w:t>86</w:t>
              </w:r>
            </w:ins>
          </w:p>
        </w:tc>
        <w:tc>
          <w:tcPr>
            <w:tcW w:w="3117" w:type="dxa"/>
            <w:tcPrChange w:id="218" w:author="Melcher, Jennifer Anne (Jenny)" w:date="2021-07-07T09:55:00Z">
              <w:tcPr>
                <w:tcW w:w="3117" w:type="dxa"/>
                <w:gridSpan w:val="2"/>
                <w:tcBorders>
                  <w:top w:val="single" w:sz="4" w:space="0" w:color="auto"/>
                  <w:left w:val="nil"/>
                  <w:bottom w:val="nil"/>
                  <w:right w:val="nil"/>
                </w:tcBorders>
              </w:tcPr>
            </w:tcPrChange>
          </w:tcPr>
          <w:p w14:paraId="27AA1E1A" w14:textId="6A8DC5C6" w:rsidR="008B40F5" w:rsidRDefault="008D433F" w:rsidP="00C41528">
            <w:pPr>
              <w:pStyle w:val="NormalWeb"/>
              <w:rPr>
                <w:ins w:id="219" w:author="Melcher, Jennifer Anne (Jenny)" w:date="2021-07-07T09:34:00Z"/>
                <w:color w:val="FF0000"/>
              </w:rPr>
            </w:pPr>
            <w:ins w:id="220" w:author="Melcher, Jennifer Anne (Jenny)" w:date="2021-07-07T09:43:00Z">
              <w:r>
                <w:rPr>
                  <w:color w:val="FF0000"/>
                </w:rPr>
                <w:t>28.9</w:t>
              </w:r>
            </w:ins>
          </w:p>
        </w:tc>
      </w:tr>
      <w:tr w:rsidR="008B40F5" w14:paraId="30A18837" w14:textId="77777777" w:rsidTr="009E3BF0">
        <w:trPr>
          <w:ins w:id="221" w:author="Melcher, Jennifer Anne (Jenny)" w:date="2021-07-07T09:29:00Z"/>
          <w:trPrChange w:id="222" w:author="Melcher, Jennifer Anne (Jenny)" w:date="2021-07-07T09:55:00Z">
            <w:trPr>
              <w:gridBefore w:val="1"/>
            </w:trPr>
          </w:trPrChange>
        </w:trPr>
        <w:tc>
          <w:tcPr>
            <w:tcW w:w="4050" w:type="dxa"/>
            <w:tcPrChange w:id="223" w:author="Melcher, Jennifer Anne (Jenny)" w:date="2021-07-07T09:55:00Z">
              <w:tcPr>
                <w:tcW w:w="3116" w:type="dxa"/>
                <w:gridSpan w:val="2"/>
              </w:tcPr>
            </w:tcPrChange>
          </w:tcPr>
          <w:p w14:paraId="4BEB2E5A" w14:textId="1432FC33" w:rsidR="008B40F5" w:rsidRPr="008D433F" w:rsidRDefault="008B40F5" w:rsidP="00C41528">
            <w:pPr>
              <w:pStyle w:val="NormalWeb"/>
              <w:rPr>
                <w:ins w:id="224" w:author="Melcher, Jennifer Anne (Jenny)" w:date="2021-07-07T09:29:00Z"/>
                <w:b/>
                <w:bCs/>
                <w:color w:val="FF0000"/>
                <w:rPrChange w:id="225" w:author="Melcher, Jennifer Anne (Jenny)" w:date="2021-07-07T09:53:00Z">
                  <w:rPr>
                    <w:ins w:id="226" w:author="Melcher, Jennifer Anne (Jenny)" w:date="2021-07-07T09:29:00Z"/>
                    <w:color w:val="FF0000"/>
                  </w:rPr>
                </w:rPrChange>
              </w:rPr>
            </w:pPr>
            <w:ins w:id="227" w:author="Melcher, Jennifer Anne (Jenny)" w:date="2021-07-07T09:31:00Z">
              <w:r w:rsidRPr="008D433F">
                <w:rPr>
                  <w:b/>
                  <w:bCs/>
                  <w:color w:val="FF0000"/>
                  <w:rPrChange w:id="228" w:author="Melcher, Jennifer Anne (Jenny)" w:date="2021-07-07T09:53:00Z">
                    <w:rPr>
                      <w:color w:val="FF0000"/>
                    </w:rPr>
                  </w:rPrChange>
                </w:rPr>
                <w:t>Sex</w:t>
              </w:r>
            </w:ins>
          </w:p>
        </w:tc>
        <w:tc>
          <w:tcPr>
            <w:tcW w:w="2183" w:type="dxa"/>
            <w:tcPrChange w:id="229" w:author="Melcher, Jennifer Anne (Jenny)" w:date="2021-07-07T09:55:00Z">
              <w:tcPr>
                <w:tcW w:w="3117" w:type="dxa"/>
                <w:gridSpan w:val="3"/>
              </w:tcPr>
            </w:tcPrChange>
          </w:tcPr>
          <w:p w14:paraId="185E1F32" w14:textId="77777777" w:rsidR="008B40F5" w:rsidRDefault="008B40F5" w:rsidP="00C41528">
            <w:pPr>
              <w:pStyle w:val="NormalWeb"/>
              <w:rPr>
                <w:ins w:id="230" w:author="Melcher, Jennifer Anne (Jenny)" w:date="2021-07-07T09:29:00Z"/>
                <w:color w:val="FF0000"/>
              </w:rPr>
            </w:pPr>
          </w:p>
        </w:tc>
        <w:tc>
          <w:tcPr>
            <w:tcW w:w="3117" w:type="dxa"/>
            <w:tcPrChange w:id="231" w:author="Melcher, Jennifer Anne (Jenny)" w:date="2021-07-07T09:55:00Z">
              <w:tcPr>
                <w:tcW w:w="3117" w:type="dxa"/>
                <w:gridSpan w:val="2"/>
              </w:tcPr>
            </w:tcPrChange>
          </w:tcPr>
          <w:p w14:paraId="6DDF753D" w14:textId="4519FC19" w:rsidR="008B40F5" w:rsidRPr="009E3BF0" w:rsidRDefault="008D433F" w:rsidP="00C41528">
            <w:pPr>
              <w:pStyle w:val="NormalWeb"/>
              <w:rPr>
                <w:ins w:id="232" w:author="Melcher, Jennifer Anne (Jenny)" w:date="2021-07-07T09:29:00Z"/>
                <w:b/>
                <w:bCs/>
                <w:color w:val="FF0000"/>
                <w:rPrChange w:id="233" w:author="Melcher, Jennifer Anne (Jenny)" w:date="2021-07-07T09:55:00Z">
                  <w:rPr>
                    <w:ins w:id="234" w:author="Melcher, Jennifer Anne (Jenny)" w:date="2021-07-07T09:29:00Z"/>
                    <w:color w:val="FF0000"/>
                  </w:rPr>
                </w:rPrChange>
              </w:rPr>
            </w:pPr>
            <w:ins w:id="235" w:author="Melcher, Jennifer Anne (Jenny)" w:date="2021-07-07T09:44:00Z">
              <w:r w:rsidRPr="009E3BF0">
                <w:rPr>
                  <w:b/>
                  <w:bCs/>
                  <w:color w:val="FF0000"/>
                  <w:rPrChange w:id="236" w:author="Melcher, Jennifer Anne (Jenny)" w:date="2021-07-07T09:55:00Z">
                    <w:rPr>
                      <w:color w:val="FF0000"/>
                    </w:rPr>
                  </w:rPrChange>
                </w:rPr>
                <w:t>Percentage</w:t>
              </w:r>
            </w:ins>
          </w:p>
        </w:tc>
      </w:tr>
      <w:tr w:rsidR="008B40F5" w14:paraId="64261890" w14:textId="77777777" w:rsidTr="009E3BF0">
        <w:trPr>
          <w:ins w:id="237" w:author="Melcher, Jennifer Anne (Jenny)" w:date="2021-07-07T09:29:00Z"/>
          <w:trPrChange w:id="238" w:author="Melcher, Jennifer Anne (Jenny)" w:date="2021-07-07T09:55:00Z">
            <w:trPr>
              <w:gridBefore w:val="1"/>
            </w:trPr>
          </w:trPrChange>
        </w:trPr>
        <w:tc>
          <w:tcPr>
            <w:tcW w:w="4050" w:type="dxa"/>
            <w:tcPrChange w:id="239" w:author="Melcher, Jennifer Anne (Jenny)" w:date="2021-07-07T09:55:00Z">
              <w:tcPr>
                <w:tcW w:w="3116" w:type="dxa"/>
                <w:gridSpan w:val="2"/>
              </w:tcPr>
            </w:tcPrChange>
          </w:tcPr>
          <w:p w14:paraId="3FF384EA" w14:textId="47DC19B1" w:rsidR="008B40F5" w:rsidRDefault="008B40F5" w:rsidP="00C41528">
            <w:pPr>
              <w:pStyle w:val="NormalWeb"/>
              <w:rPr>
                <w:ins w:id="240" w:author="Melcher, Jennifer Anne (Jenny)" w:date="2021-07-07T09:29:00Z"/>
                <w:color w:val="FF0000"/>
              </w:rPr>
            </w:pPr>
            <w:ins w:id="241" w:author="Melcher, Jennifer Anne (Jenny)" w:date="2021-07-07T09:31:00Z">
              <w:r>
                <w:rPr>
                  <w:color w:val="FF0000"/>
                </w:rPr>
                <w:t xml:space="preserve">     Male</w:t>
              </w:r>
            </w:ins>
          </w:p>
        </w:tc>
        <w:tc>
          <w:tcPr>
            <w:tcW w:w="2183" w:type="dxa"/>
            <w:tcPrChange w:id="242" w:author="Melcher, Jennifer Anne (Jenny)" w:date="2021-07-07T09:55:00Z">
              <w:tcPr>
                <w:tcW w:w="3117" w:type="dxa"/>
                <w:gridSpan w:val="3"/>
              </w:tcPr>
            </w:tcPrChange>
          </w:tcPr>
          <w:p w14:paraId="7C3EE42A" w14:textId="49E093BE" w:rsidR="008B40F5" w:rsidRDefault="008D433F" w:rsidP="00C41528">
            <w:pPr>
              <w:pStyle w:val="NormalWeb"/>
              <w:rPr>
                <w:ins w:id="243" w:author="Melcher, Jennifer Anne (Jenny)" w:date="2021-07-07T09:29:00Z"/>
                <w:color w:val="FF0000"/>
              </w:rPr>
            </w:pPr>
            <w:ins w:id="244" w:author="Melcher, Jennifer Anne (Jenny)" w:date="2021-07-07T09:44:00Z">
              <w:r>
                <w:rPr>
                  <w:color w:val="FF0000"/>
                </w:rPr>
                <w:t>46</w:t>
              </w:r>
            </w:ins>
          </w:p>
        </w:tc>
        <w:tc>
          <w:tcPr>
            <w:tcW w:w="3117" w:type="dxa"/>
            <w:tcPrChange w:id="245" w:author="Melcher, Jennifer Anne (Jenny)" w:date="2021-07-07T09:55:00Z">
              <w:tcPr>
                <w:tcW w:w="3117" w:type="dxa"/>
                <w:gridSpan w:val="2"/>
              </w:tcPr>
            </w:tcPrChange>
          </w:tcPr>
          <w:p w14:paraId="13C41353" w14:textId="1114D4EF" w:rsidR="008B40F5" w:rsidRDefault="008D433F" w:rsidP="00C41528">
            <w:pPr>
              <w:pStyle w:val="NormalWeb"/>
              <w:rPr>
                <w:ins w:id="246" w:author="Melcher, Jennifer Anne (Jenny)" w:date="2021-07-07T09:29:00Z"/>
                <w:color w:val="FF0000"/>
              </w:rPr>
            </w:pPr>
            <w:ins w:id="247" w:author="Melcher, Jennifer Anne (Jenny)" w:date="2021-07-07T09:45:00Z">
              <w:r>
                <w:rPr>
                  <w:color w:val="FF0000"/>
                </w:rPr>
                <w:t>53.5%</w:t>
              </w:r>
            </w:ins>
          </w:p>
        </w:tc>
      </w:tr>
      <w:tr w:rsidR="008B40F5" w14:paraId="3F263DC6" w14:textId="77777777" w:rsidTr="009E3BF0">
        <w:trPr>
          <w:ins w:id="248" w:author="Melcher, Jennifer Anne (Jenny)" w:date="2021-07-07T09:29:00Z"/>
          <w:trPrChange w:id="249" w:author="Melcher, Jennifer Anne (Jenny)" w:date="2021-07-07T09:55:00Z">
            <w:trPr>
              <w:gridBefore w:val="1"/>
            </w:trPr>
          </w:trPrChange>
        </w:trPr>
        <w:tc>
          <w:tcPr>
            <w:tcW w:w="4050" w:type="dxa"/>
            <w:tcPrChange w:id="250" w:author="Melcher, Jennifer Anne (Jenny)" w:date="2021-07-07T09:55:00Z">
              <w:tcPr>
                <w:tcW w:w="3116" w:type="dxa"/>
                <w:gridSpan w:val="2"/>
              </w:tcPr>
            </w:tcPrChange>
          </w:tcPr>
          <w:p w14:paraId="24893C1C" w14:textId="02B07596" w:rsidR="008B40F5" w:rsidRDefault="008B40F5" w:rsidP="00C41528">
            <w:pPr>
              <w:pStyle w:val="NormalWeb"/>
              <w:rPr>
                <w:ins w:id="251" w:author="Melcher, Jennifer Anne (Jenny)" w:date="2021-07-07T09:29:00Z"/>
                <w:color w:val="FF0000"/>
              </w:rPr>
            </w:pPr>
            <w:ins w:id="252" w:author="Melcher, Jennifer Anne (Jenny)" w:date="2021-07-07T09:31:00Z">
              <w:r>
                <w:rPr>
                  <w:color w:val="FF0000"/>
                </w:rPr>
                <w:t xml:space="preserve">     Female</w:t>
              </w:r>
            </w:ins>
          </w:p>
        </w:tc>
        <w:tc>
          <w:tcPr>
            <w:tcW w:w="2183" w:type="dxa"/>
            <w:tcPrChange w:id="253" w:author="Melcher, Jennifer Anne (Jenny)" w:date="2021-07-07T09:55:00Z">
              <w:tcPr>
                <w:tcW w:w="3117" w:type="dxa"/>
                <w:gridSpan w:val="3"/>
              </w:tcPr>
            </w:tcPrChange>
          </w:tcPr>
          <w:p w14:paraId="3FD3B1F3" w14:textId="1779167A" w:rsidR="008B40F5" w:rsidRDefault="008D433F" w:rsidP="00C41528">
            <w:pPr>
              <w:pStyle w:val="NormalWeb"/>
              <w:rPr>
                <w:ins w:id="254" w:author="Melcher, Jennifer Anne (Jenny)" w:date="2021-07-07T09:29:00Z"/>
                <w:color w:val="FF0000"/>
              </w:rPr>
            </w:pPr>
            <w:ins w:id="255" w:author="Melcher, Jennifer Anne (Jenny)" w:date="2021-07-07T09:44:00Z">
              <w:r>
                <w:rPr>
                  <w:color w:val="FF0000"/>
                </w:rPr>
                <w:t>31</w:t>
              </w:r>
            </w:ins>
          </w:p>
        </w:tc>
        <w:tc>
          <w:tcPr>
            <w:tcW w:w="3117" w:type="dxa"/>
            <w:tcPrChange w:id="256" w:author="Melcher, Jennifer Anne (Jenny)" w:date="2021-07-07T09:55:00Z">
              <w:tcPr>
                <w:tcW w:w="3117" w:type="dxa"/>
                <w:gridSpan w:val="2"/>
              </w:tcPr>
            </w:tcPrChange>
          </w:tcPr>
          <w:p w14:paraId="375E7E76" w14:textId="4CEF4FC0" w:rsidR="008B40F5" w:rsidRDefault="008D433F" w:rsidP="00C41528">
            <w:pPr>
              <w:pStyle w:val="NormalWeb"/>
              <w:rPr>
                <w:ins w:id="257" w:author="Melcher, Jennifer Anne (Jenny)" w:date="2021-07-07T09:29:00Z"/>
                <w:color w:val="FF0000"/>
              </w:rPr>
            </w:pPr>
            <w:ins w:id="258" w:author="Melcher, Jennifer Anne (Jenny)" w:date="2021-07-07T09:45:00Z">
              <w:r>
                <w:rPr>
                  <w:color w:val="FF0000"/>
                </w:rPr>
                <w:t>36.0%</w:t>
              </w:r>
            </w:ins>
          </w:p>
        </w:tc>
      </w:tr>
      <w:tr w:rsidR="008B40F5" w14:paraId="67674212" w14:textId="77777777" w:rsidTr="009E3BF0">
        <w:trPr>
          <w:ins w:id="259" w:author="Melcher, Jennifer Anne (Jenny)" w:date="2021-07-07T09:29:00Z"/>
          <w:trPrChange w:id="260" w:author="Melcher, Jennifer Anne (Jenny)" w:date="2021-07-07T09:55:00Z">
            <w:trPr>
              <w:gridBefore w:val="1"/>
            </w:trPr>
          </w:trPrChange>
        </w:trPr>
        <w:tc>
          <w:tcPr>
            <w:tcW w:w="4050" w:type="dxa"/>
            <w:tcPrChange w:id="261" w:author="Melcher, Jennifer Anne (Jenny)" w:date="2021-07-07T09:55:00Z">
              <w:tcPr>
                <w:tcW w:w="3116" w:type="dxa"/>
                <w:gridSpan w:val="2"/>
              </w:tcPr>
            </w:tcPrChange>
          </w:tcPr>
          <w:p w14:paraId="391CA4A7" w14:textId="4106C0F2" w:rsidR="008B40F5" w:rsidRDefault="008B40F5" w:rsidP="00C41528">
            <w:pPr>
              <w:pStyle w:val="NormalWeb"/>
              <w:rPr>
                <w:ins w:id="262" w:author="Melcher, Jennifer Anne (Jenny)" w:date="2021-07-07T09:29:00Z"/>
                <w:color w:val="FF0000"/>
              </w:rPr>
            </w:pPr>
            <w:ins w:id="263" w:author="Melcher, Jennifer Anne (Jenny)" w:date="2021-07-07T09:31:00Z">
              <w:r>
                <w:rPr>
                  <w:color w:val="FF0000"/>
                </w:rPr>
                <w:t xml:space="preserve">     </w:t>
              </w:r>
            </w:ins>
            <w:ins w:id="264" w:author="Melcher, Jennifer Anne (Jenny)" w:date="2021-07-07T14:39:00Z">
              <w:r w:rsidR="00F33E04">
                <w:rPr>
                  <w:color w:val="FF0000"/>
                </w:rPr>
                <w:t>Not Disclosed</w:t>
              </w:r>
            </w:ins>
          </w:p>
        </w:tc>
        <w:tc>
          <w:tcPr>
            <w:tcW w:w="2183" w:type="dxa"/>
            <w:tcPrChange w:id="265" w:author="Melcher, Jennifer Anne (Jenny)" w:date="2021-07-07T09:55:00Z">
              <w:tcPr>
                <w:tcW w:w="3117" w:type="dxa"/>
                <w:gridSpan w:val="3"/>
              </w:tcPr>
            </w:tcPrChange>
          </w:tcPr>
          <w:p w14:paraId="1AE57EB3" w14:textId="165BA9C6" w:rsidR="008B40F5" w:rsidRDefault="008D433F" w:rsidP="00C41528">
            <w:pPr>
              <w:pStyle w:val="NormalWeb"/>
              <w:rPr>
                <w:ins w:id="266" w:author="Melcher, Jennifer Anne (Jenny)" w:date="2021-07-07T09:29:00Z"/>
                <w:color w:val="FF0000"/>
              </w:rPr>
            </w:pPr>
            <w:ins w:id="267" w:author="Melcher, Jennifer Anne (Jenny)" w:date="2021-07-07T09:45:00Z">
              <w:r>
                <w:rPr>
                  <w:color w:val="FF0000"/>
                </w:rPr>
                <w:t>9</w:t>
              </w:r>
            </w:ins>
          </w:p>
        </w:tc>
        <w:tc>
          <w:tcPr>
            <w:tcW w:w="3117" w:type="dxa"/>
            <w:tcPrChange w:id="268" w:author="Melcher, Jennifer Anne (Jenny)" w:date="2021-07-07T09:55:00Z">
              <w:tcPr>
                <w:tcW w:w="3117" w:type="dxa"/>
                <w:gridSpan w:val="2"/>
              </w:tcPr>
            </w:tcPrChange>
          </w:tcPr>
          <w:p w14:paraId="713A5F4F" w14:textId="4778FA5D" w:rsidR="008B40F5" w:rsidRDefault="008D433F" w:rsidP="00C41528">
            <w:pPr>
              <w:pStyle w:val="NormalWeb"/>
              <w:rPr>
                <w:ins w:id="269" w:author="Melcher, Jennifer Anne (Jenny)" w:date="2021-07-07T09:29:00Z"/>
                <w:color w:val="FF0000"/>
              </w:rPr>
            </w:pPr>
            <w:ins w:id="270" w:author="Melcher, Jennifer Anne (Jenny)" w:date="2021-07-07T09:46:00Z">
              <w:r>
                <w:rPr>
                  <w:color w:val="FF0000"/>
                </w:rPr>
                <w:t>10.5%</w:t>
              </w:r>
            </w:ins>
          </w:p>
        </w:tc>
      </w:tr>
      <w:tr w:rsidR="008B40F5" w14:paraId="40C16E3A" w14:textId="77777777" w:rsidTr="009E3BF0">
        <w:trPr>
          <w:ins w:id="271" w:author="Melcher, Jennifer Anne (Jenny)" w:date="2021-07-07T09:29:00Z"/>
          <w:trPrChange w:id="272" w:author="Melcher, Jennifer Anne (Jenny)" w:date="2021-07-07T09:55:00Z">
            <w:trPr>
              <w:gridBefore w:val="1"/>
            </w:trPr>
          </w:trPrChange>
        </w:trPr>
        <w:tc>
          <w:tcPr>
            <w:tcW w:w="4050" w:type="dxa"/>
            <w:tcPrChange w:id="273" w:author="Melcher, Jennifer Anne (Jenny)" w:date="2021-07-07T09:55:00Z">
              <w:tcPr>
                <w:tcW w:w="3116" w:type="dxa"/>
                <w:gridSpan w:val="2"/>
              </w:tcPr>
            </w:tcPrChange>
          </w:tcPr>
          <w:p w14:paraId="7F5EADC9" w14:textId="49459DCF" w:rsidR="008B40F5" w:rsidRPr="008D433F" w:rsidRDefault="008B40F5" w:rsidP="00C41528">
            <w:pPr>
              <w:pStyle w:val="NormalWeb"/>
              <w:rPr>
                <w:ins w:id="274" w:author="Melcher, Jennifer Anne (Jenny)" w:date="2021-07-07T09:29:00Z"/>
                <w:b/>
                <w:bCs/>
                <w:color w:val="FF0000"/>
                <w:rPrChange w:id="275" w:author="Melcher, Jennifer Anne (Jenny)" w:date="2021-07-07T09:53:00Z">
                  <w:rPr>
                    <w:ins w:id="276" w:author="Melcher, Jennifer Anne (Jenny)" w:date="2021-07-07T09:29:00Z"/>
                    <w:color w:val="FF0000"/>
                  </w:rPr>
                </w:rPrChange>
              </w:rPr>
            </w:pPr>
            <w:ins w:id="277" w:author="Melcher, Jennifer Anne (Jenny)" w:date="2021-07-07T09:31:00Z">
              <w:r w:rsidRPr="008D433F">
                <w:rPr>
                  <w:b/>
                  <w:bCs/>
                  <w:color w:val="FF0000"/>
                  <w:rPrChange w:id="278" w:author="Melcher, Jennifer Anne (Jenny)" w:date="2021-07-07T09:53:00Z">
                    <w:rPr>
                      <w:color w:val="FF0000"/>
                    </w:rPr>
                  </w:rPrChange>
                </w:rPr>
                <w:t>Ethnicity</w:t>
              </w:r>
            </w:ins>
          </w:p>
        </w:tc>
        <w:tc>
          <w:tcPr>
            <w:tcW w:w="2183" w:type="dxa"/>
            <w:tcPrChange w:id="279" w:author="Melcher, Jennifer Anne (Jenny)" w:date="2021-07-07T09:55:00Z">
              <w:tcPr>
                <w:tcW w:w="3117" w:type="dxa"/>
                <w:gridSpan w:val="3"/>
              </w:tcPr>
            </w:tcPrChange>
          </w:tcPr>
          <w:p w14:paraId="6E3E04E2" w14:textId="77777777" w:rsidR="008B40F5" w:rsidRDefault="008B40F5" w:rsidP="00C41528">
            <w:pPr>
              <w:pStyle w:val="NormalWeb"/>
              <w:rPr>
                <w:ins w:id="280" w:author="Melcher, Jennifer Anne (Jenny)" w:date="2021-07-07T09:29:00Z"/>
                <w:color w:val="FF0000"/>
              </w:rPr>
            </w:pPr>
          </w:p>
        </w:tc>
        <w:tc>
          <w:tcPr>
            <w:tcW w:w="3117" w:type="dxa"/>
            <w:tcPrChange w:id="281" w:author="Melcher, Jennifer Anne (Jenny)" w:date="2021-07-07T09:55:00Z">
              <w:tcPr>
                <w:tcW w:w="3117" w:type="dxa"/>
                <w:gridSpan w:val="2"/>
              </w:tcPr>
            </w:tcPrChange>
          </w:tcPr>
          <w:p w14:paraId="5C4E3E85" w14:textId="0A01DD51" w:rsidR="008B40F5" w:rsidRPr="009E3BF0" w:rsidRDefault="008D433F" w:rsidP="00C41528">
            <w:pPr>
              <w:pStyle w:val="NormalWeb"/>
              <w:rPr>
                <w:ins w:id="282" w:author="Melcher, Jennifer Anne (Jenny)" w:date="2021-07-07T09:29:00Z"/>
                <w:b/>
                <w:bCs/>
                <w:color w:val="FF0000"/>
                <w:rPrChange w:id="283" w:author="Melcher, Jennifer Anne (Jenny)" w:date="2021-07-07T09:55:00Z">
                  <w:rPr>
                    <w:ins w:id="284" w:author="Melcher, Jennifer Anne (Jenny)" w:date="2021-07-07T09:29:00Z"/>
                    <w:color w:val="FF0000"/>
                  </w:rPr>
                </w:rPrChange>
              </w:rPr>
            </w:pPr>
            <w:ins w:id="285" w:author="Melcher, Jennifer Anne (Jenny)" w:date="2021-07-07T09:53:00Z">
              <w:r w:rsidRPr="009E3BF0">
                <w:rPr>
                  <w:b/>
                  <w:bCs/>
                  <w:color w:val="FF0000"/>
                  <w:rPrChange w:id="286" w:author="Melcher, Jennifer Anne (Jenny)" w:date="2021-07-07T09:55:00Z">
                    <w:rPr>
                      <w:color w:val="FF0000"/>
                    </w:rPr>
                  </w:rPrChange>
                </w:rPr>
                <w:t>Percentage</w:t>
              </w:r>
            </w:ins>
          </w:p>
        </w:tc>
      </w:tr>
      <w:tr w:rsidR="008B40F5" w14:paraId="727F4748" w14:textId="77777777" w:rsidTr="009E3BF0">
        <w:trPr>
          <w:ins w:id="287" w:author="Melcher, Jennifer Anne (Jenny)" w:date="2021-07-07T09:29:00Z"/>
          <w:trPrChange w:id="288" w:author="Melcher, Jennifer Anne (Jenny)" w:date="2021-07-07T09:55:00Z">
            <w:trPr>
              <w:gridBefore w:val="1"/>
            </w:trPr>
          </w:trPrChange>
        </w:trPr>
        <w:tc>
          <w:tcPr>
            <w:tcW w:w="4050" w:type="dxa"/>
            <w:tcPrChange w:id="289" w:author="Melcher, Jennifer Anne (Jenny)" w:date="2021-07-07T09:55:00Z">
              <w:tcPr>
                <w:tcW w:w="3116" w:type="dxa"/>
                <w:gridSpan w:val="2"/>
              </w:tcPr>
            </w:tcPrChange>
          </w:tcPr>
          <w:p w14:paraId="57AE6EDA" w14:textId="09DADDBB" w:rsidR="008B40F5" w:rsidRDefault="008B40F5" w:rsidP="00C41528">
            <w:pPr>
              <w:pStyle w:val="NormalWeb"/>
              <w:rPr>
                <w:ins w:id="290" w:author="Melcher, Jennifer Anne (Jenny)" w:date="2021-07-07T09:29:00Z"/>
                <w:color w:val="FF0000"/>
              </w:rPr>
            </w:pPr>
            <w:ins w:id="291" w:author="Melcher, Jennifer Anne (Jenny)" w:date="2021-07-07T09:31:00Z">
              <w:r>
                <w:rPr>
                  <w:color w:val="FF0000"/>
                </w:rPr>
                <w:t xml:space="preserve">     White</w:t>
              </w:r>
            </w:ins>
            <w:ins w:id="292" w:author="Melcher, Jennifer Anne (Jenny)" w:date="2021-07-07T09:32:00Z">
              <w:r>
                <w:rPr>
                  <w:color w:val="FF0000"/>
                </w:rPr>
                <w:t xml:space="preserve"> / Caucasian</w:t>
              </w:r>
            </w:ins>
          </w:p>
        </w:tc>
        <w:tc>
          <w:tcPr>
            <w:tcW w:w="2183" w:type="dxa"/>
            <w:tcPrChange w:id="293" w:author="Melcher, Jennifer Anne (Jenny)" w:date="2021-07-07T09:55:00Z">
              <w:tcPr>
                <w:tcW w:w="3117" w:type="dxa"/>
                <w:gridSpan w:val="3"/>
              </w:tcPr>
            </w:tcPrChange>
          </w:tcPr>
          <w:p w14:paraId="59DF7B7C" w14:textId="6304B221" w:rsidR="008B40F5" w:rsidRDefault="008D433F" w:rsidP="00C41528">
            <w:pPr>
              <w:pStyle w:val="NormalWeb"/>
              <w:rPr>
                <w:ins w:id="294" w:author="Melcher, Jennifer Anne (Jenny)" w:date="2021-07-07T09:29:00Z"/>
                <w:color w:val="FF0000"/>
              </w:rPr>
            </w:pPr>
            <w:ins w:id="295" w:author="Melcher, Jennifer Anne (Jenny)" w:date="2021-07-07T09:52:00Z">
              <w:r>
                <w:rPr>
                  <w:color w:val="FF0000"/>
                </w:rPr>
                <w:t>42</w:t>
              </w:r>
            </w:ins>
          </w:p>
        </w:tc>
        <w:tc>
          <w:tcPr>
            <w:tcW w:w="3117" w:type="dxa"/>
            <w:tcPrChange w:id="296" w:author="Melcher, Jennifer Anne (Jenny)" w:date="2021-07-07T09:55:00Z">
              <w:tcPr>
                <w:tcW w:w="3117" w:type="dxa"/>
                <w:gridSpan w:val="2"/>
              </w:tcPr>
            </w:tcPrChange>
          </w:tcPr>
          <w:p w14:paraId="6D91192A" w14:textId="51D03766" w:rsidR="008B40F5" w:rsidRDefault="009E3BF0" w:rsidP="00C41528">
            <w:pPr>
              <w:pStyle w:val="NormalWeb"/>
              <w:rPr>
                <w:ins w:id="297" w:author="Melcher, Jennifer Anne (Jenny)" w:date="2021-07-07T09:29:00Z"/>
                <w:color w:val="FF0000"/>
              </w:rPr>
            </w:pPr>
            <w:ins w:id="298" w:author="Melcher, Jennifer Anne (Jenny)" w:date="2021-07-07T09:53:00Z">
              <w:r>
                <w:rPr>
                  <w:color w:val="FF0000"/>
                </w:rPr>
                <w:t>48.8%</w:t>
              </w:r>
            </w:ins>
          </w:p>
        </w:tc>
      </w:tr>
      <w:tr w:rsidR="008B40F5" w14:paraId="0FD390FC" w14:textId="77777777" w:rsidTr="009E3BF0">
        <w:trPr>
          <w:ins w:id="299" w:author="Melcher, Jennifer Anne (Jenny)" w:date="2021-07-07T09:31:00Z"/>
          <w:trPrChange w:id="300" w:author="Melcher, Jennifer Anne (Jenny)" w:date="2021-07-07T09:55:00Z">
            <w:trPr>
              <w:gridAfter w:val="0"/>
            </w:trPr>
          </w:trPrChange>
        </w:trPr>
        <w:tc>
          <w:tcPr>
            <w:tcW w:w="4050" w:type="dxa"/>
            <w:tcPrChange w:id="301" w:author="Melcher, Jennifer Anne (Jenny)" w:date="2021-07-07T09:55:00Z">
              <w:tcPr>
                <w:tcW w:w="3116" w:type="dxa"/>
                <w:gridSpan w:val="2"/>
                <w:tcBorders>
                  <w:top w:val="nil"/>
                </w:tcBorders>
              </w:tcPr>
            </w:tcPrChange>
          </w:tcPr>
          <w:p w14:paraId="08D38362" w14:textId="3E21674A" w:rsidR="008B40F5" w:rsidRDefault="008B40F5" w:rsidP="00C41528">
            <w:pPr>
              <w:pStyle w:val="NormalWeb"/>
              <w:rPr>
                <w:ins w:id="302" w:author="Melcher, Jennifer Anne (Jenny)" w:date="2021-07-07T09:31:00Z"/>
                <w:color w:val="FF0000"/>
              </w:rPr>
            </w:pPr>
            <w:ins w:id="303" w:author="Melcher, Jennifer Anne (Jenny)" w:date="2021-07-07T09:31:00Z">
              <w:r>
                <w:rPr>
                  <w:color w:val="FF0000"/>
                </w:rPr>
                <w:t xml:space="preserve">     Black</w:t>
              </w:r>
            </w:ins>
            <w:ins w:id="304" w:author="Melcher, Jennifer Anne (Jenny)" w:date="2021-07-07T09:32:00Z">
              <w:r>
                <w:rPr>
                  <w:color w:val="FF0000"/>
                </w:rPr>
                <w:t xml:space="preserve"> or African American</w:t>
              </w:r>
            </w:ins>
          </w:p>
        </w:tc>
        <w:tc>
          <w:tcPr>
            <w:tcW w:w="2183" w:type="dxa"/>
            <w:tcPrChange w:id="305" w:author="Melcher, Jennifer Anne (Jenny)" w:date="2021-07-07T09:55:00Z">
              <w:tcPr>
                <w:tcW w:w="3117" w:type="dxa"/>
                <w:gridSpan w:val="3"/>
                <w:tcBorders>
                  <w:top w:val="nil"/>
                </w:tcBorders>
              </w:tcPr>
            </w:tcPrChange>
          </w:tcPr>
          <w:p w14:paraId="3563F86E" w14:textId="1D6B4350" w:rsidR="008B40F5" w:rsidRDefault="008D433F" w:rsidP="00C41528">
            <w:pPr>
              <w:pStyle w:val="NormalWeb"/>
              <w:rPr>
                <w:ins w:id="306" w:author="Melcher, Jennifer Anne (Jenny)" w:date="2021-07-07T09:31:00Z"/>
                <w:color w:val="FF0000"/>
              </w:rPr>
            </w:pPr>
            <w:ins w:id="307" w:author="Melcher, Jennifer Anne (Jenny)" w:date="2021-07-07T09:52:00Z">
              <w:r>
                <w:rPr>
                  <w:color w:val="FF0000"/>
                </w:rPr>
                <w:t>17</w:t>
              </w:r>
            </w:ins>
          </w:p>
        </w:tc>
        <w:tc>
          <w:tcPr>
            <w:tcW w:w="3117" w:type="dxa"/>
            <w:tcPrChange w:id="308" w:author="Melcher, Jennifer Anne (Jenny)" w:date="2021-07-07T09:55:00Z">
              <w:tcPr>
                <w:tcW w:w="3117" w:type="dxa"/>
                <w:gridSpan w:val="2"/>
                <w:tcBorders>
                  <w:top w:val="nil"/>
                </w:tcBorders>
              </w:tcPr>
            </w:tcPrChange>
          </w:tcPr>
          <w:p w14:paraId="573E65C8" w14:textId="69D9B556" w:rsidR="008B40F5" w:rsidRDefault="009E3BF0" w:rsidP="00C41528">
            <w:pPr>
              <w:pStyle w:val="NormalWeb"/>
              <w:rPr>
                <w:ins w:id="309" w:author="Melcher, Jennifer Anne (Jenny)" w:date="2021-07-07T09:31:00Z"/>
                <w:color w:val="FF0000"/>
              </w:rPr>
            </w:pPr>
            <w:ins w:id="310" w:author="Melcher, Jennifer Anne (Jenny)" w:date="2021-07-07T09:54:00Z">
              <w:r>
                <w:rPr>
                  <w:color w:val="FF0000"/>
                </w:rPr>
                <w:t>19.8%</w:t>
              </w:r>
            </w:ins>
          </w:p>
        </w:tc>
      </w:tr>
      <w:tr w:rsidR="008B40F5" w14:paraId="3212923F" w14:textId="77777777" w:rsidTr="009E3BF0">
        <w:trPr>
          <w:ins w:id="311" w:author="Melcher, Jennifer Anne (Jenny)" w:date="2021-07-07T09:31:00Z"/>
          <w:trPrChange w:id="312" w:author="Melcher, Jennifer Anne (Jenny)" w:date="2021-07-07T09:55:00Z">
            <w:trPr>
              <w:gridAfter w:val="0"/>
            </w:trPr>
          </w:trPrChange>
        </w:trPr>
        <w:tc>
          <w:tcPr>
            <w:tcW w:w="4050" w:type="dxa"/>
            <w:tcPrChange w:id="313" w:author="Melcher, Jennifer Anne (Jenny)" w:date="2021-07-07T09:55:00Z">
              <w:tcPr>
                <w:tcW w:w="3116" w:type="dxa"/>
                <w:gridSpan w:val="2"/>
                <w:tcBorders>
                  <w:top w:val="nil"/>
                </w:tcBorders>
              </w:tcPr>
            </w:tcPrChange>
          </w:tcPr>
          <w:p w14:paraId="20A82D41" w14:textId="45753A07" w:rsidR="008B40F5" w:rsidRDefault="008B40F5" w:rsidP="00C41528">
            <w:pPr>
              <w:pStyle w:val="NormalWeb"/>
              <w:rPr>
                <w:ins w:id="314" w:author="Melcher, Jennifer Anne (Jenny)" w:date="2021-07-07T09:31:00Z"/>
                <w:color w:val="FF0000"/>
              </w:rPr>
            </w:pPr>
            <w:ins w:id="315" w:author="Melcher, Jennifer Anne (Jenny)" w:date="2021-07-07T09:31:00Z">
              <w:r>
                <w:rPr>
                  <w:color w:val="FF0000"/>
                </w:rPr>
                <w:t xml:space="preserve">     Asian</w:t>
              </w:r>
            </w:ins>
          </w:p>
        </w:tc>
        <w:tc>
          <w:tcPr>
            <w:tcW w:w="2183" w:type="dxa"/>
            <w:tcPrChange w:id="316" w:author="Melcher, Jennifer Anne (Jenny)" w:date="2021-07-07T09:55:00Z">
              <w:tcPr>
                <w:tcW w:w="3117" w:type="dxa"/>
                <w:gridSpan w:val="3"/>
                <w:tcBorders>
                  <w:top w:val="nil"/>
                </w:tcBorders>
              </w:tcPr>
            </w:tcPrChange>
          </w:tcPr>
          <w:p w14:paraId="6EDCCF68" w14:textId="37021A0C" w:rsidR="008B40F5" w:rsidRDefault="008D433F" w:rsidP="00C41528">
            <w:pPr>
              <w:pStyle w:val="NormalWeb"/>
              <w:rPr>
                <w:ins w:id="317" w:author="Melcher, Jennifer Anne (Jenny)" w:date="2021-07-07T09:31:00Z"/>
                <w:color w:val="FF0000"/>
              </w:rPr>
            </w:pPr>
            <w:ins w:id="318" w:author="Melcher, Jennifer Anne (Jenny)" w:date="2021-07-07T09:52:00Z">
              <w:r>
                <w:rPr>
                  <w:color w:val="FF0000"/>
                </w:rPr>
                <w:t>2</w:t>
              </w:r>
            </w:ins>
          </w:p>
        </w:tc>
        <w:tc>
          <w:tcPr>
            <w:tcW w:w="3117" w:type="dxa"/>
            <w:tcPrChange w:id="319" w:author="Melcher, Jennifer Anne (Jenny)" w:date="2021-07-07T09:55:00Z">
              <w:tcPr>
                <w:tcW w:w="3117" w:type="dxa"/>
                <w:gridSpan w:val="2"/>
                <w:tcBorders>
                  <w:top w:val="nil"/>
                </w:tcBorders>
              </w:tcPr>
            </w:tcPrChange>
          </w:tcPr>
          <w:p w14:paraId="280DBCD9" w14:textId="11AC99A2" w:rsidR="008B40F5" w:rsidRDefault="009E3BF0" w:rsidP="00C41528">
            <w:pPr>
              <w:pStyle w:val="NormalWeb"/>
              <w:rPr>
                <w:ins w:id="320" w:author="Melcher, Jennifer Anne (Jenny)" w:date="2021-07-07T09:31:00Z"/>
                <w:color w:val="FF0000"/>
              </w:rPr>
            </w:pPr>
            <w:ins w:id="321" w:author="Melcher, Jennifer Anne (Jenny)" w:date="2021-07-07T09:54:00Z">
              <w:r>
                <w:rPr>
                  <w:color w:val="FF0000"/>
                </w:rPr>
                <w:t>2.3%</w:t>
              </w:r>
            </w:ins>
          </w:p>
        </w:tc>
      </w:tr>
      <w:tr w:rsidR="008B40F5" w14:paraId="13778B7E" w14:textId="77777777" w:rsidTr="009E3BF0">
        <w:trPr>
          <w:ins w:id="322" w:author="Melcher, Jennifer Anne (Jenny)" w:date="2021-07-07T09:31:00Z"/>
          <w:trPrChange w:id="323" w:author="Melcher, Jennifer Anne (Jenny)" w:date="2021-07-07T09:55:00Z">
            <w:trPr>
              <w:gridAfter w:val="0"/>
            </w:trPr>
          </w:trPrChange>
        </w:trPr>
        <w:tc>
          <w:tcPr>
            <w:tcW w:w="4050" w:type="dxa"/>
            <w:tcPrChange w:id="324" w:author="Melcher, Jennifer Anne (Jenny)" w:date="2021-07-07T09:55:00Z">
              <w:tcPr>
                <w:tcW w:w="3116" w:type="dxa"/>
                <w:gridSpan w:val="2"/>
                <w:tcBorders>
                  <w:top w:val="nil"/>
                </w:tcBorders>
              </w:tcPr>
            </w:tcPrChange>
          </w:tcPr>
          <w:p w14:paraId="223BF1B8" w14:textId="38151EA3" w:rsidR="008B40F5" w:rsidRDefault="008B40F5" w:rsidP="00C41528">
            <w:pPr>
              <w:pStyle w:val="NormalWeb"/>
              <w:rPr>
                <w:ins w:id="325" w:author="Melcher, Jennifer Anne (Jenny)" w:date="2021-07-07T09:31:00Z"/>
                <w:color w:val="FF0000"/>
              </w:rPr>
            </w:pPr>
            <w:ins w:id="326" w:author="Melcher, Jennifer Anne (Jenny)" w:date="2021-07-07T09:31:00Z">
              <w:r>
                <w:rPr>
                  <w:color w:val="FF0000"/>
                </w:rPr>
                <w:t xml:space="preserve">     </w:t>
              </w:r>
            </w:ins>
            <w:ins w:id="327" w:author="Melcher, Jennifer Anne (Jenny)" w:date="2021-07-07T09:32:00Z">
              <w:r>
                <w:rPr>
                  <w:color w:val="FF0000"/>
                </w:rPr>
                <w:t>Native Hawaiian or Pacific Islander</w:t>
              </w:r>
            </w:ins>
          </w:p>
        </w:tc>
        <w:tc>
          <w:tcPr>
            <w:tcW w:w="2183" w:type="dxa"/>
            <w:tcPrChange w:id="328" w:author="Melcher, Jennifer Anne (Jenny)" w:date="2021-07-07T09:55:00Z">
              <w:tcPr>
                <w:tcW w:w="3117" w:type="dxa"/>
                <w:gridSpan w:val="3"/>
                <w:tcBorders>
                  <w:top w:val="nil"/>
                </w:tcBorders>
              </w:tcPr>
            </w:tcPrChange>
          </w:tcPr>
          <w:p w14:paraId="70B4EB25" w14:textId="66AE0ADC" w:rsidR="008B40F5" w:rsidRDefault="008D433F" w:rsidP="00C41528">
            <w:pPr>
              <w:pStyle w:val="NormalWeb"/>
              <w:rPr>
                <w:ins w:id="329" w:author="Melcher, Jennifer Anne (Jenny)" w:date="2021-07-07T09:31:00Z"/>
                <w:color w:val="FF0000"/>
              </w:rPr>
            </w:pPr>
            <w:ins w:id="330" w:author="Melcher, Jennifer Anne (Jenny)" w:date="2021-07-07T09:52:00Z">
              <w:r>
                <w:rPr>
                  <w:color w:val="FF0000"/>
                </w:rPr>
                <w:t>1</w:t>
              </w:r>
            </w:ins>
          </w:p>
        </w:tc>
        <w:tc>
          <w:tcPr>
            <w:tcW w:w="3117" w:type="dxa"/>
            <w:tcPrChange w:id="331" w:author="Melcher, Jennifer Anne (Jenny)" w:date="2021-07-07T09:55:00Z">
              <w:tcPr>
                <w:tcW w:w="3117" w:type="dxa"/>
                <w:gridSpan w:val="2"/>
                <w:tcBorders>
                  <w:top w:val="nil"/>
                </w:tcBorders>
              </w:tcPr>
            </w:tcPrChange>
          </w:tcPr>
          <w:p w14:paraId="67ADD955" w14:textId="7C275F5A" w:rsidR="008B40F5" w:rsidRDefault="009E3BF0" w:rsidP="00C41528">
            <w:pPr>
              <w:pStyle w:val="NormalWeb"/>
              <w:rPr>
                <w:ins w:id="332" w:author="Melcher, Jennifer Anne (Jenny)" w:date="2021-07-07T09:31:00Z"/>
                <w:color w:val="FF0000"/>
              </w:rPr>
            </w:pPr>
            <w:ins w:id="333" w:author="Melcher, Jennifer Anne (Jenny)" w:date="2021-07-07T09:54:00Z">
              <w:r>
                <w:rPr>
                  <w:color w:val="FF0000"/>
                </w:rPr>
                <w:t>1.2%</w:t>
              </w:r>
            </w:ins>
          </w:p>
        </w:tc>
      </w:tr>
      <w:tr w:rsidR="008B40F5" w14:paraId="446A66FA" w14:textId="77777777" w:rsidTr="009E3BF0">
        <w:trPr>
          <w:ins w:id="334" w:author="Melcher, Jennifer Anne (Jenny)" w:date="2021-07-07T09:33:00Z"/>
          <w:trPrChange w:id="335" w:author="Melcher, Jennifer Anne (Jenny)" w:date="2021-07-07T09:55:00Z">
            <w:trPr>
              <w:gridAfter w:val="0"/>
            </w:trPr>
          </w:trPrChange>
        </w:trPr>
        <w:tc>
          <w:tcPr>
            <w:tcW w:w="4050" w:type="dxa"/>
            <w:tcPrChange w:id="336" w:author="Melcher, Jennifer Anne (Jenny)" w:date="2021-07-07T09:55:00Z">
              <w:tcPr>
                <w:tcW w:w="4050" w:type="dxa"/>
                <w:gridSpan w:val="4"/>
                <w:tcBorders>
                  <w:top w:val="nil"/>
                </w:tcBorders>
              </w:tcPr>
            </w:tcPrChange>
          </w:tcPr>
          <w:p w14:paraId="145AA38D" w14:textId="4FE467C8" w:rsidR="008B40F5" w:rsidRDefault="008B40F5" w:rsidP="00C41528">
            <w:pPr>
              <w:pStyle w:val="NormalWeb"/>
              <w:rPr>
                <w:ins w:id="337" w:author="Melcher, Jennifer Anne (Jenny)" w:date="2021-07-07T09:33:00Z"/>
                <w:color w:val="FF0000"/>
              </w:rPr>
            </w:pPr>
            <w:ins w:id="338" w:author="Melcher, Jennifer Anne (Jenny)" w:date="2021-07-07T09:33:00Z">
              <w:r>
                <w:rPr>
                  <w:color w:val="FF0000"/>
                </w:rPr>
                <w:t xml:space="preserve">     Multiracial or other</w:t>
              </w:r>
            </w:ins>
          </w:p>
        </w:tc>
        <w:tc>
          <w:tcPr>
            <w:tcW w:w="2183" w:type="dxa"/>
            <w:tcPrChange w:id="339" w:author="Melcher, Jennifer Anne (Jenny)" w:date="2021-07-07T09:55:00Z">
              <w:tcPr>
                <w:tcW w:w="2183" w:type="dxa"/>
                <w:tcBorders>
                  <w:top w:val="nil"/>
                </w:tcBorders>
              </w:tcPr>
            </w:tcPrChange>
          </w:tcPr>
          <w:p w14:paraId="74410D6B" w14:textId="54DD4ADF" w:rsidR="008B40F5" w:rsidRDefault="008D433F" w:rsidP="00C41528">
            <w:pPr>
              <w:pStyle w:val="NormalWeb"/>
              <w:rPr>
                <w:ins w:id="340" w:author="Melcher, Jennifer Anne (Jenny)" w:date="2021-07-07T09:33:00Z"/>
                <w:color w:val="FF0000"/>
              </w:rPr>
            </w:pPr>
            <w:ins w:id="341" w:author="Melcher, Jennifer Anne (Jenny)" w:date="2021-07-07T09:52:00Z">
              <w:r>
                <w:rPr>
                  <w:color w:val="FF0000"/>
                </w:rPr>
                <w:t>15</w:t>
              </w:r>
            </w:ins>
          </w:p>
        </w:tc>
        <w:tc>
          <w:tcPr>
            <w:tcW w:w="3117" w:type="dxa"/>
            <w:tcPrChange w:id="342" w:author="Melcher, Jennifer Anne (Jenny)" w:date="2021-07-07T09:55:00Z">
              <w:tcPr>
                <w:tcW w:w="3117" w:type="dxa"/>
                <w:gridSpan w:val="2"/>
                <w:tcBorders>
                  <w:top w:val="nil"/>
                </w:tcBorders>
              </w:tcPr>
            </w:tcPrChange>
          </w:tcPr>
          <w:p w14:paraId="7EACC0B9" w14:textId="32806D69" w:rsidR="008B40F5" w:rsidRDefault="009E3BF0" w:rsidP="00C41528">
            <w:pPr>
              <w:pStyle w:val="NormalWeb"/>
              <w:rPr>
                <w:ins w:id="343" w:author="Melcher, Jennifer Anne (Jenny)" w:date="2021-07-07T09:33:00Z"/>
                <w:color w:val="FF0000"/>
              </w:rPr>
            </w:pPr>
            <w:ins w:id="344" w:author="Melcher, Jennifer Anne (Jenny)" w:date="2021-07-07T09:54:00Z">
              <w:r>
                <w:rPr>
                  <w:color w:val="FF0000"/>
                </w:rPr>
                <w:t>17.4%</w:t>
              </w:r>
            </w:ins>
          </w:p>
        </w:tc>
      </w:tr>
      <w:tr w:rsidR="008D433F" w14:paraId="50F51A75" w14:textId="77777777" w:rsidTr="009E3BF0">
        <w:trPr>
          <w:ins w:id="345" w:author="Melcher, Jennifer Anne (Jenny)" w:date="2021-07-07T09:53:00Z"/>
          <w:trPrChange w:id="346" w:author="Melcher, Jennifer Anne (Jenny)" w:date="2021-07-07T09:55:00Z">
            <w:trPr>
              <w:gridAfter w:val="0"/>
            </w:trPr>
          </w:trPrChange>
        </w:trPr>
        <w:tc>
          <w:tcPr>
            <w:tcW w:w="4050" w:type="dxa"/>
            <w:tcPrChange w:id="347" w:author="Melcher, Jennifer Anne (Jenny)" w:date="2021-07-07T09:55:00Z">
              <w:tcPr>
                <w:tcW w:w="4050" w:type="dxa"/>
                <w:gridSpan w:val="4"/>
                <w:tcBorders>
                  <w:top w:val="nil"/>
                </w:tcBorders>
              </w:tcPr>
            </w:tcPrChange>
          </w:tcPr>
          <w:p w14:paraId="4C1B40F4" w14:textId="63AF3FDD" w:rsidR="008D433F" w:rsidRDefault="008D433F" w:rsidP="00C41528">
            <w:pPr>
              <w:pStyle w:val="NormalWeb"/>
              <w:rPr>
                <w:ins w:id="348" w:author="Melcher, Jennifer Anne (Jenny)" w:date="2021-07-07T09:53:00Z"/>
                <w:color w:val="FF0000"/>
              </w:rPr>
            </w:pPr>
            <w:ins w:id="349" w:author="Melcher, Jennifer Anne (Jenny)" w:date="2021-07-07T09:53:00Z">
              <w:r>
                <w:rPr>
                  <w:color w:val="FF0000"/>
                </w:rPr>
                <w:t xml:space="preserve">     </w:t>
              </w:r>
            </w:ins>
            <w:ins w:id="350" w:author="Melcher, Jennifer Anne (Jenny)" w:date="2021-07-07T14:40:00Z">
              <w:r w:rsidR="00F33E04">
                <w:rPr>
                  <w:color w:val="FF0000"/>
                </w:rPr>
                <w:t>Not Disclosed</w:t>
              </w:r>
            </w:ins>
          </w:p>
        </w:tc>
        <w:tc>
          <w:tcPr>
            <w:tcW w:w="2183" w:type="dxa"/>
            <w:tcPrChange w:id="351" w:author="Melcher, Jennifer Anne (Jenny)" w:date="2021-07-07T09:55:00Z">
              <w:tcPr>
                <w:tcW w:w="2183" w:type="dxa"/>
                <w:tcBorders>
                  <w:top w:val="nil"/>
                </w:tcBorders>
              </w:tcPr>
            </w:tcPrChange>
          </w:tcPr>
          <w:p w14:paraId="4C97BDA9" w14:textId="64E3618E" w:rsidR="008D433F" w:rsidRDefault="008D433F" w:rsidP="00C41528">
            <w:pPr>
              <w:pStyle w:val="NormalWeb"/>
              <w:rPr>
                <w:ins w:id="352" w:author="Melcher, Jennifer Anne (Jenny)" w:date="2021-07-07T09:53:00Z"/>
                <w:color w:val="FF0000"/>
              </w:rPr>
            </w:pPr>
            <w:ins w:id="353" w:author="Melcher, Jennifer Anne (Jenny)" w:date="2021-07-07T09:53:00Z">
              <w:r>
                <w:rPr>
                  <w:color w:val="FF0000"/>
                </w:rPr>
                <w:t>9</w:t>
              </w:r>
            </w:ins>
          </w:p>
        </w:tc>
        <w:tc>
          <w:tcPr>
            <w:tcW w:w="3117" w:type="dxa"/>
            <w:tcPrChange w:id="354" w:author="Melcher, Jennifer Anne (Jenny)" w:date="2021-07-07T09:55:00Z">
              <w:tcPr>
                <w:tcW w:w="3117" w:type="dxa"/>
                <w:gridSpan w:val="2"/>
                <w:tcBorders>
                  <w:top w:val="nil"/>
                </w:tcBorders>
              </w:tcPr>
            </w:tcPrChange>
          </w:tcPr>
          <w:p w14:paraId="7453E13F" w14:textId="681EFC16" w:rsidR="008D433F" w:rsidRDefault="009E3BF0" w:rsidP="00C41528">
            <w:pPr>
              <w:pStyle w:val="NormalWeb"/>
              <w:rPr>
                <w:ins w:id="355" w:author="Melcher, Jennifer Anne (Jenny)" w:date="2021-07-07T09:53:00Z"/>
                <w:color w:val="FF0000"/>
              </w:rPr>
            </w:pPr>
            <w:ins w:id="356" w:author="Melcher, Jennifer Anne (Jenny)" w:date="2021-07-07T09:54:00Z">
              <w:r>
                <w:rPr>
                  <w:color w:val="FF0000"/>
                </w:rPr>
                <w:t>10.5%</w:t>
              </w:r>
            </w:ins>
          </w:p>
        </w:tc>
      </w:tr>
    </w:tbl>
    <w:p w14:paraId="0FB3A2CA" w14:textId="0F026AD5" w:rsidR="009856D2" w:rsidDel="008B40F5" w:rsidRDefault="009856D2" w:rsidP="00C41528">
      <w:pPr>
        <w:pStyle w:val="NormalWeb"/>
        <w:rPr>
          <w:del w:id="357" w:author="Melcher, Jennifer Anne (Jenny)" w:date="2021-07-07T09:29:00Z"/>
          <w:color w:val="FF0000"/>
        </w:rPr>
      </w:pPr>
      <w:del w:id="358" w:author="Melcher, Jennifer Anne (Jenny)" w:date="2021-07-07T09:29:00Z">
        <w:r w:rsidRPr="007F5877" w:rsidDel="008B40F5">
          <w:rPr>
            <w:color w:val="FF0000"/>
          </w:rPr>
          <w:delText>&lt;Demographics of participants&gt;</w:delText>
        </w:r>
      </w:del>
    </w:p>
    <w:p w14:paraId="774CEC09" w14:textId="77777777" w:rsidR="008B40F5" w:rsidRPr="007F5877" w:rsidRDefault="008B40F5" w:rsidP="00C41528">
      <w:pPr>
        <w:pStyle w:val="NormalWeb"/>
        <w:rPr>
          <w:ins w:id="359" w:author="Melcher, Jennifer Anne (Jenny)" w:date="2021-07-07T09:29:00Z"/>
          <w:color w:val="FF0000"/>
        </w:rPr>
      </w:pPr>
    </w:p>
    <w:p w14:paraId="548AEAC7" w14:textId="614BE29A" w:rsidR="00286670" w:rsidDel="005F67B0" w:rsidRDefault="00286670" w:rsidP="00C41528">
      <w:pPr>
        <w:pStyle w:val="NormalWeb"/>
        <w:rPr>
          <w:del w:id="360" w:author="Melcher, Jennifer Anne (Jenny)" w:date="2021-07-07T15:08:00Z"/>
        </w:rPr>
      </w:pPr>
      <w:r w:rsidRPr="00286670">
        <w:rPr>
          <w:b/>
          <w:bCs/>
        </w:rPr>
        <w:t>Discussion</w:t>
      </w:r>
      <w:r>
        <w:t>:</w:t>
      </w:r>
    </w:p>
    <w:p w14:paraId="52548582" w14:textId="0D8E9171" w:rsidR="00C41528" w:rsidRDefault="00C41528" w:rsidP="00C41528">
      <w:pPr>
        <w:pStyle w:val="NormalWeb"/>
      </w:pPr>
    </w:p>
    <w:p w14:paraId="316E585F" w14:textId="32FAAF93" w:rsidR="00294673" w:rsidRDefault="00294673" w:rsidP="00C41528">
      <w:pPr>
        <w:pStyle w:val="NormalWeb"/>
      </w:pPr>
      <w:del w:id="361" w:author="Melcher, Jennifer Anne (Jenny)" w:date="2021-07-06T11:31:00Z">
        <w:r w:rsidDel="006B02A6">
          <w:delText xml:space="preserve">Our </w:delText>
        </w:r>
      </w:del>
      <w:ins w:id="362" w:author="Melcher, Jennifer Anne (Jenny)" w:date="2021-07-06T11:31:00Z">
        <w:r w:rsidR="006B02A6">
          <w:t xml:space="preserve">These </w:t>
        </w:r>
      </w:ins>
      <w:r>
        <w:t>results suggest that symptom</w:t>
      </w:r>
      <w:del w:id="363" w:author="Melcher, Jennifer Anne (Jenny)" w:date="2021-07-07T14:48:00Z">
        <w:r w:rsidDel="00F33E04">
          <w:delText>s</w:delText>
        </w:r>
      </w:del>
      <w:r>
        <w:t xml:space="preserve"> change in schizophrenia is more associated with intra than inter individual presentation which underscores the importance of smartphone methods for assessing personal changes across environment and time. Using smartphone sensors like GPS to understand and control for environmental factors like home time is feasible and </w:t>
      </w:r>
      <w:del w:id="364" w:author="Melcher, Jennifer Anne (Jenny)" w:date="2021-07-06T11:32:00Z">
        <w:r w:rsidDel="006B02A6">
          <w:delText xml:space="preserve">our </w:delText>
        </w:r>
      </w:del>
      <w:ins w:id="365" w:author="Melcher, Jennifer Anne (Jenny)" w:date="2021-07-06T11:32:00Z">
        <w:r w:rsidR="006B02A6">
          <w:t xml:space="preserve">these </w:t>
        </w:r>
      </w:ins>
      <w:r>
        <w:t>results highlight the utility of this data</w:t>
      </w:r>
      <w:r w:rsidR="00697E72">
        <w:t xml:space="preserve">. </w:t>
      </w:r>
    </w:p>
    <w:p w14:paraId="66CDE812" w14:textId="0B1F5396" w:rsidR="00294673" w:rsidRDefault="00763005" w:rsidP="00C41528">
      <w:pPr>
        <w:pStyle w:val="NormalWeb"/>
      </w:pPr>
      <w:r>
        <w:lastRenderedPageBreak/>
        <w:t>Results of intra-individual correlations were greater than inter-individual correlations</w:t>
      </w:r>
      <w:ins w:id="366" w:author="Melcher, Jennifer Anne (Jenny)" w:date="2021-07-06T11:32:00Z">
        <w:r w:rsidR="006B02A6">
          <w:t>,</w:t>
        </w:r>
      </w:ins>
      <w:r>
        <w:t xml:space="preserve"> </w:t>
      </w:r>
      <w:del w:id="367" w:author="Melcher, Jennifer Anne (Jenny)" w:date="2021-07-07T14:49:00Z">
        <w:r w:rsidDel="00684DEF">
          <w:delText>underscor</w:delText>
        </w:r>
      </w:del>
      <w:ins w:id="368" w:author="Melcher, Jennifer Anne (Jenny)" w:date="2021-07-07T14:49:00Z">
        <w:r w:rsidR="00684DEF">
          <w:t xml:space="preserve">highlighting </w:t>
        </w:r>
      </w:ins>
      <w:del w:id="369" w:author="Melcher, Jennifer Anne (Jenny)" w:date="2021-07-06T11:32:00Z">
        <w:r w:rsidDel="006B02A6">
          <w:delText xml:space="preserve">e </w:delText>
        </w:r>
      </w:del>
      <w:r>
        <w:t>the potential of these new measurement</w:t>
      </w:r>
      <w:del w:id="370" w:author="Melcher, Jennifer Anne (Jenny)" w:date="2021-07-07T14:49:00Z">
        <w:r w:rsidDel="00684DEF">
          <w:delText>s</w:delText>
        </w:r>
      </w:del>
      <w:r>
        <w:t xml:space="preserve"> methods to realize personal psychiatry. While schizophrenia is a well-established clinical condition, debates over the validity and utility of the diagnosis continue with consensus approaching a view of the illness along a spectrum. As </w:t>
      </w:r>
      <w:r w:rsidR="00B91360">
        <w:t>individuals’</w:t>
      </w:r>
      <w:r>
        <w:t xml:space="preserve"> transition across the spectrum, digital phenotyping methods like those in </w:t>
      </w:r>
      <w:del w:id="371" w:author="Melcher, Jennifer Anne (Jenny)" w:date="2021-07-06T11:33:00Z">
        <w:r w:rsidDel="006B02A6">
          <w:delText xml:space="preserve">our </w:delText>
        </w:r>
      </w:del>
      <w:ins w:id="372" w:author="Melcher, Jennifer Anne (Jenny)" w:date="2021-07-06T11:33:00Z">
        <w:r w:rsidR="006B02A6">
          <w:t xml:space="preserve">this </w:t>
        </w:r>
      </w:ins>
      <w:del w:id="373" w:author="Melcher, Jennifer Anne (Jenny)" w:date="2021-07-06T11:33:00Z">
        <w:r w:rsidDel="006B02A6">
          <w:delText xml:space="preserve">results </w:delText>
        </w:r>
      </w:del>
      <w:ins w:id="374" w:author="Melcher, Jennifer Anne (Jenny)" w:date="2021-07-06T11:33:00Z">
        <w:r w:rsidR="006B02A6">
          <w:t xml:space="preserve">analysis </w:t>
        </w:r>
      </w:ins>
      <w:r>
        <w:t>offer a practical means to quantify this more</w:t>
      </w:r>
      <w:r w:rsidR="005E19E0">
        <w:t xml:space="preserve"> dynamic and</w:t>
      </w:r>
      <w:r>
        <w:t xml:space="preserve"> personalized approach to clinical characterizations</w:t>
      </w:r>
      <w:r w:rsidR="009A397F">
        <w:t xml:space="preserve"> –</w:t>
      </w:r>
      <w:del w:id="375" w:author="Melcher, Jennifer Anne (Jenny)" w:date="2021-07-07T12:17:00Z">
        <w:r w:rsidR="009A397F" w:rsidDel="00B63BAE">
          <w:delText xml:space="preserve"> </w:delText>
        </w:r>
      </w:del>
      <w:ins w:id="376" w:author="Melcher, Jennifer Anne (Jenny)" w:date="2021-07-07T12:17:00Z">
        <w:r w:rsidR="00B63BAE">
          <w:t xml:space="preserve"> </w:t>
        </w:r>
      </w:ins>
      <w:del w:id="377" w:author="Melcher, Jennifer Anne (Jenny)" w:date="2021-07-07T12:17:00Z">
        <w:r w:rsidR="009A397F" w:rsidDel="00B63BAE">
          <w:delText xml:space="preserve">and </w:delText>
        </w:r>
      </w:del>
      <w:ins w:id="378" w:author="Melcher, Jennifer Anne (Jenny)" w:date="2021-07-06T11:33:00Z">
        <w:r w:rsidR="006B02A6">
          <w:t xml:space="preserve">an </w:t>
        </w:r>
      </w:ins>
      <w:r w:rsidR="009A397F">
        <w:t xml:space="preserve">important target for biological research </w:t>
      </w:r>
      <w:r w:rsidR="00697E72">
        <w:t>[B1, B2]</w:t>
      </w:r>
      <w:ins w:id="379" w:author="Melcher, Jennifer Anne (Jenny)" w:date="2021-07-07T12:17:00Z">
        <w:r w:rsidR="00B63BAE">
          <w:t xml:space="preserve">. </w:t>
        </w:r>
      </w:ins>
      <w:del w:id="380" w:author="Melcher, Jennifer Anne (Jenny)" w:date="2021-07-07T12:17:00Z">
        <w:r w:rsidDel="00B63BAE">
          <w:delText xml:space="preserve"> </w:delText>
        </w:r>
      </w:del>
    </w:p>
    <w:p w14:paraId="5C51F7F8" w14:textId="4BD65B30" w:rsidR="00B63BAE" w:rsidRDefault="00B91360" w:rsidP="00C41528">
      <w:pPr>
        <w:pStyle w:val="NormalWeb"/>
        <w:rPr>
          <w:ins w:id="381" w:author="Melcher, Jennifer Anne (Jenny)" w:date="2021-07-07T12:21:00Z"/>
        </w:rPr>
      </w:pPr>
      <w:r>
        <w:t xml:space="preserve">Results showing stratification of symptoms by the binary home/not-home and home time as derived from GPS </w:t>
      </w:r>
      <w:r w:rsidR="003552B0">
        <w:t xml:space="preserve">highlight the practical nature of smartphone data collection. These findings of significant differences in mood and psychosis, with each more </w:t>
      </w:r>
      <w:del w:id="382" w:author="Melcher, Jennifer Anne (Jenny)" w:date="2021-07-07T12:08:00Z">
        <w:r w:rsidR="003552B0" w:rsidDel="000234D9">
          <w:delText>severe/</w:delText>
        </w:r>
      </w:del>
      <w:r w:rsidR="003552B0">
        <w:t>elevated when at home, offer useful clinical targets especially as these data can be collected on a personal level. They are also in line with prior studies, for example</w:t>
      </w:r>
      <w:ins w:id="383" w:author="Melcher, Jennifer Anne (Jenny)" w:date="2021-07-07T14:50:00Z">
        <w:r w:rsidR="00684DEF">
          <w:t>,</w:t>
        </w:r>
      </w:ins>
      <w:r w:rsidR="003552B0">
        <w:t xml:space="preserve"> Harvey et al. reported a similar association between home time and psychotic symptoms in their 2021** paper using self-reported home time. </w:t>
      </w:r>
      <w:del w:id="384" w:author="Melcher, Jennifer Anne (Jenny)" w:date="2021-07-06T11:34:00Z">
        <w:r w:rsidR="00697E72" w:rsidDel="006B02A6">
          <w:delText xml:space="preserve">These </w:delText>
        </w:r>
      </w:del>
      <w:ins w:id="385" w:author="Melcher, Jennifer Anne (Jenny)" w:date="2021-07-06T11:34:00Z">
        <w:r w:rsidR="006B02A6">
          <w:t xml:space="preserve">Likewise, these </w:t>
        </w:r>
      </w:ins>
      <w:r w:rsidR="00697E72">
        <w:t>results are</w:t>
      </w:r>
      <w:ins w:id="386" w:author="Melcher, Jennifer Anne (Jenny)" w:date="2021-07-06T11:34:00Z">
        <w:r w:rsidR="006B02A6">
          <w:t xml:space="preserve"> also</w:t>
        </w:r>
      </w:ins>
      <w:r w:rsidR="00697E72">
        <w:t xml:space="preserve"> in line with</w:t>
      </w:r>
      <w:ins w:id="387" w:author="Melcher, Jennifer Anne (Jenny)" w:date="2021-07-06T11:35:00Z">
        <w:r w:rsidR="006B02A6">
          <w:t xml:space="preserve"> a</w:t>
        </w:r>
      </w:ins>
      <w:r w:rsidR="00697E72">
        <w:t xml:space="preserve"> </w:t>
      </w:r>
      <w:del w:id="388" w:author="Melcher, Jennifer Anne (Jenny)" w:date="2021-07-06T11:34:00Z">
        <w:r w:rsidR="00697E72" w:rsidDel="006B02A6">
          <w:delText xml:space="preserve">prior </w:delText>
        </w:r>
      </w:del>
      <w:r w:rsidR="00697E72">
        <w:t>shorter one-week stud</w:t>
      </w:r>
      <w:ins w:id="389" w:author="Melcher, Jennifer Anne (Jenny)" w:date="2021-07-06T11:35:00Z">
        <w:r w:rsidR="006B02A6">
          <w:t>y</w:t>
        </w:r>
      </w:ins>
      <w:del w:id="390" w:author="Melcher, Jennifer Anne (Jenny)" w:date="2021-07-06T11:35:00Z">
        <w:r w:rsidR="00697E72" w:rsidDel="006B02A6">
          <w:delText>ies</w:delText>
        </w:r>
      </w:del>
      <w:r w:rsidR="00697E72">
        <w:t xml:space="preserve"> using GPS to understand symptoms of schizophrenia</w:t>
      </w:r>
      <w:ins w:id="391" w:author="Melcher, Jennifer Anne (Jenny)" w:date="2021-07-07T08:11:00Z">
        <w:r w:rsidR="00DA2729">
          <w:t xml:space="preserve"> which</w:t>
        </w:r>
      </w:ins>
      <w:r w:rsidR="00697E72">
        <w:t xml:space="preserve"> </w:t>
      </w:r>
      <w:del w:id="392" w:author="Melcher, Jennifer Anne (Jenny)" w:date="2021-07-06T11:35:00Z">
        <w:r w:rsidR="00697E72" w:rsidDel="006B02A6">
          <w:delText xml:space="preserve">which </w:delText>
        </w:r>
      </w:del>
      <w:r w:rsidR="00697E72">
        <w:t xml:space="preserve">reported an association between symptoms of psychosis and more home time, although not mood as found in our results (Depp, 2019). </w:t>
      </w:r>
    </w:p>
    <w:p w14:paraId="2A72C5BC" w14:textId="45C42DAD" w:rsidR="00B91360" w:rsidRDefault="00B63BAE" w:rsidP="00C41528">
      <w:pPr>
        <w:pStyle w:val="NormalWeb"/>
      </w:pPr>
      <w:ins w:id="393" w:author="Melcher, Jennifer Anne (Jenny)" w:date="2021-07-07T12:21:00Z">
        <w:r>
          <w:t>Both</w:t>
        </w:r>
      </w:ins>
      <w:ins w:id="394" w:author="Melcher, Jennifer Anne (Jenny)" w:date="2021-07-07T12:25:00Z">
        <w:r>
          <w:t xml:space="preserve"> the intra-individual correlations and the stratification of sym</w:t>
        </w:r>
      </w:ins>
      <w:ins w:id="395" w:author="Melcher, Jennifer Anne (Jenny)" w:date="2021-07-07T12:26:00Z">
        <w:r>
          <w:t xml:space="preserve">ptoms by home-time </w:t>
        </w:r>
      </w:ins>
      <w:ins w:id="396" w:author="Melcher, Jennifer Anne (Jenny)" w:date="2021-07-07T14:40:00Z">
        <w:r w:rsidR="00F33E04">
          <w:t xml:space="preserve">highlight </w:t>
        </w:r>
      </w:ins>
      <w:ins w:id="397" w:author="Melcher, Jennifer Anne (Jenny)" w:date="2021-07-07T14:51:00Z">
        <w:r w:rsidR="00684DEF">
          <w:t xml:space="preserve">not only the effectiveness of digital phenotyping as a diagnostic tool, but also </w:t>
        </w:r>
      </w:ins>
      <w:ins w:id="398" w:author="Melcher, Jennifer Anne (Jenny)" w:date="2021-07-07T14:40:00Z">
        <w:r w:rsidR="00F33E04">
          <w:t xml:space="preserve">the potential for personalized psychiatric </w:t>
        </w:r>
      </w:ins>
      <w:ins w:id="399" w:author="Melcher, Jennifer Anne (Jenny)" w:date="2021-07-07T14:42:00Z">
        <w:r w:rsidR="00F33E04">
          <w:t>treatment</w:t>
        </w:r>
      </w:ins>
      <w:ins w:id="400" w:author="Melcher, Jennifer Anne (Jenny)" w:date="2021-07-07T14:50:00Z">
        <w:r w:rsidR="00684DEF">
          <w:t xml:space="preserve"> </w:t>
        </w:r>
      </w:ins>
      <w:ins w:id="401" w:author="Melcher, Jennifer Anne (Jenny)" w:date="2021-07-07T14:51:00Z">
        <w:r w:rsidR="00684DEF">
          <w:t>building on this data</w:t>
        </w:r>
      </w:ins>
      <w:ins w:id="402" w:author="Melcher, Jennifer Anne (Jenny)" w:date="2021-07-07T14:42:00Z">
        <w:r w:rsidR="00F33E04">
          <w:t>. The n</w:t>
        </w:r>
      </w:ins>
      <w:del w:id="403" w:author="Melcher, Jennifer Anne (Jenny)" w:date="2021-07-07T14:42:00Z">
        <w:r w:rsidR="00BA53ED" w:rsidDel="00F33E04">
          <w:delText>N</w:delText>
        </w:r>
      </w:del>
      <w:r w:rsidR="00BA53ED">
        <w:t>ext steps in this work involve offering just-in-time adaptive interventions</w:t>
      </w:r>
      <w:del w:id="404" w:author="Melcher, Jennifer Anne (Jenny)" w:date="2021-07-07T14:42:00Z">
        <w:r w:rsidR="00BA53ED" w:rsidDel="00F33E04">
          <w:delText xml:space="preserve"> based on results presented in this paper</w:delText>
        </w:r>
      </w:del>
      <w:r w:rsidR="00BA53ED">
        <w:t xml:space="preserve">, a feature that mindLAMP has been designed to offer. </w:t>
      </w:r>
      <w:ins w:id="405" w:author="Melcher, Jennifer Anne (Jenny)" w:date="2021-07-07T14:52:00Z">
        <w:r w:rsidR="00684DEF">
          <w:t xml:space="preserve">The app can deliver specific interventions triggered by digital biomarkers in a patient’s data. </w:t>
        </w:r>
      </w:ins>
      <w:ins w:id="406" w:author="Melcher, Jennifer Anne (Jenny)" w:date="2021-07-07T14:53:00Z">
        <w:r w:rsidR="00684DEF">
          <w:t xml:space="preserve">The </w:t>
        </w:r>
      </w:ins>
      <w:del w:id="407" w:author="Melcher, Jennifer Anne (Jenny)" w:date="2021-07-07T14:53:00Z">
        <w:r w:rsidR="00BA53ED" w:rsidDel="00684DEF">
          <w:delText xml:space="preserve">This </w:delText>
        </w:r>
      </w:del>
      <w:r w:rsidR="00BA53ED">
        <w:t xml:space="preserve">ability to offer relevant </w:t>
      </w:r>
      <w:r w:rsidR="005E19E0">
        <w:t>app-based</w:t>
      </w:r>
      <w:r w:rsidR="00BA53ED">
        <w:t xml:space="preserve"> interventions </w:t>
      </w:r>
      <w:del w:id="408" w:author="Melcher, Jennifer Anne (Jenny)" w:date="2021-07-07T14:53:00Z">
        <w:r w:rsidR="00BA53ED" w:rsidDel="00684DEF">
          <w:delText xml:space="preserve">determined by both active and passive data </w:delText>
        </w:r>
      </w:del>
      <w:r w:rsidR="005E19E0">
        <w:t>is highly feasible given our results here can serve as tailoring variables in these models [X22]</w:t>
      </w:r>
      <w:ins w:id="409" w:author="Melcher, Jennifer Anne (Jenny)" w:date="2021-07-07T12:09:00Z">
        <w:r w:rsidR="000234D9">
          <w:t>.</w:t>
        </w:r>
      </w:ins>
      <w:ins w:id="410" w:author="Melcher, Jennifer Anne (Jenny)" w:date="2021-07-07T14:42:00Z">
        <w:r w:rsidR="00F33E04">
          <w:t xml:space="preserve"> Based on the result</w:t>
        </w:r>
      </w:ins>
      <w:ins w:id="411" w:author="Melcher, Jennifer Anne (Jenny)" w:date="2021-07-07T14:43:00Z">
        <w:r w:rsidR="00F33E04">
          <w:t>s of this analysis, interventions should be highly personalized by</w:t>
        </w:r>
      </w:ins>
      <w:ins w:id="412" w:author="Melcher, Jennifer Anne (Jenny)" w:date="2021-07-07T14:44:00Z">
        <w:r w:rsidR="00F33E04">
          <w:t xml:space="preserve"> a patient’s mental healt</w:t>
        </w:r>
      </w:ins>
      <w:ins w:id="413" w:author="Melcher, Jennifer Anne (Jenny)" w:date="2021-07-07T14:45:00Z">
        <w:r w:rsidR="00F33E04">
          <w:t xml:space="preserve">h symptoms relevant to their </w:t>
        </w:r>
      </w:ins>
      <w:ins w:id="414" w:author="Melcher, Jennifer Anne (Jenny)" w:date="2021-07-07T14:54:00Z">
        <w:r w:rsidR="00684DEF">
          <w:t>context.</w:t>
        </w:r>
      </w:ins>
    </w:p>
    <w:p w14:paraId="1789E4B7" w14:textId="7C07F8F3" w:rsidR="00294673" w:rsidRDefault="00680F3C" w:rsidP="00C41528">
      <w:pPr>
        <w:pStyle w:val="NormalWeb"/>
      </w:pPr>
      <w:r>
        <w:t xml:space="preserve">This study contains several limitations. First while </w:t>
      </w:r>
      <w:del w:id="415" w:author="Melcher, Jennifer Anne (Jenny)" w:date="2021-07-07T08:47:00Z">
        <w:r w:rsidDel="00FC1988">
          <w:delText>we used GP</w:delText>
        </w:r>
      </w:del>
      <w:ins w:id="416" w:author="Melcher, Jennifer Anne (Jenny)" w:date="2021-07-07T08:47:00Z">
        <w:r w:rsidR="00FC1988">
          <w:t>GP</w:t>
        </w:r>
      </w:ins>
      <w:r>
        <w:t>S</w:t>
      </w:r>
      <w:ins w:id="417" w:author="Melcher, Jennifer Anne (Jenny)" w:date="2021-07-07T08:47:00Z">
        <w:r w:rsidR="00FC1988">
          <w:t xml:space="preserve"> was used</w:t>
        </w:r>
      </w:ins>
      <w:r>
        <w:t xml:space="preserve"> to infer the location and time spent at home, </w:t>
      </w:r>
      <w:del w:id="418" w:author="Melcher, Jennifer Anne (Jenny)" w:date="2021-07-07T08:47:00Z">
        <w:r w:rsidDel="00FC1988">
          <w:delText>we did not verify such</w:delText>
        </w:r>
      </w:del>
      <w:ins w:id="419" w:author="Melcher, Jennifer Anne (Jenny)" w:date="2021-07-07T08:47:00Z">
        <w:r w:rsidR="00FC1988">
          <w:t>home location was not verified</w:t>
        </w:r>
      </w:ins>
      <w:r>
        <w:t>. Abstracting GPS to home time and time spen</w:t>
      </w:r>
      <w:ins w:id="420" w:author="Melcher, Jennifer Anne (Jenny)" w:date="2021-07-07T08:47:00Z">
        <w:r w:rsidR="00FC1988">
          <w:t>t</w:t>
        </w:r>
      </w:ins>
      <w:del w:id="421" w:author="Melcher, Jennifer Anne (Jenny)" w:date="2021-07-07T08:47:00Z">
        <w:r w:rsidDel="00FC1988">
          <w:delText>d</w:delText>
        </w:r>
      </w:del>
      <w:r>
        <w:t xml:space="preserve"> at home preserves privacy as identifiable information is automictically transformed into these metrics. </w:t>
      </w:r>
      <w:del w:id="422" w:author="Melcher, Jennifer Anne (Jenny)" w:date="2021-07-07T08:47:00Z">
        <w:r w:rsidDel="00FC1988">
          <w:delText>We did exclude approximately</w:delText>
        </w:r>
      </w:del>
      <w:ins w:id="423" w:author="Melcher, Jennifer Anne (Jenny)" w:date="2021-07-07T08:47:00Z">
        <w:r w:rsidR="00FC1988">
          <w:t>Approximate</w:t>
        </w:r>
      </w:ins>
      <w:ins w:id="424" w:author="Melcher, Jennifer Anne (Jenny)" w:date="2021-07-07T08:48:00Z">
        <w:r w:rsidR="00FC1988">
          <w:t>ly</w:t>
        </w:r>
      </w:ins>
      <w:r>
        <w:t xml:space="preserve"> 26% of participants </w:t>
      </w:r>
      <w:ins w:id="425" w:author="Melcher, Jennifer Anne (Jenny)" w:date="2021-07-07T08:48:00Z">
        <w:r w:rsidR="00FC1988">
          <w:t xml:space="preserve">were excluded </w:t>
        </w:r>
      </w:ins>
      <w:ins w:id="426" w:author="Melcher, Jennifer Anne (Jenny)" w:date="2021-07-07T08:49:00Z">
        <w:r w:rsidR="00FC1988">
          <w:t>due to</w:t>
        </w:r>
      </w:ins>
      <w:ins w:id="427" w:author="Melcher, Jennifer Anne (Jenny)" w:date="2021-07-07T08:48:00Z">
        <w:r w:rsidR="00FC1988">
          <w:t xml:space="preserve"> insufficient </w:t>
        </w:r>
      </w:ins>
      <w:del w:id="428" w:author="Melcher, Jennifer Anne (Jenny)" w:date="2021-07-07T08:48:00Z">
        <w:r w:rsidDel="00FC1988">
          <w:delText xml:space="preserve">who did not have both </w:delText>
        </w:r>
      </w:del>
      <w:r>
        <w:t>survey and GPS data</w:t>
      </w:r>
      <w:del w:id="429" w:author="Melcher, Jennifer Anne (Jenny)" w:date="2021-07-07T08:49:00Z">
        <w:r w:rsidDel="00FC1988">
          <w:delText xml:space="preserve"> necessary for our analysis</w:delText>
        </w:r>
      </w:del>
      <w:r>
        <w:t xml:space="preserve">. This is in line with prior smartphone research in schizophrenia which has proposed a 25% </w:t>
      </w:r>
      <w:r w:rsidR="003F0EC1">
        <w:t xml:space="preserve">cutoff in terms of exclusion related to data quality [Z1]. </w:t>
      </w:r>
      <w:del w:id="430" w:author="Melcher, Jennifer Anne (Jenny)" w:date="2021-07-07T08:50:00Z">
        <w:r w:rsidR="003F0EC1" w:rsidDel="00FC1988">
          <w:delText xml:space="preserve">Our </w:delText>
        </w:r>
      </w:del>
      <w:ins w:id="431" w:author="Melcher, Jennifer Anne (Jenny)" w:date="2021-07-07T08:50:00Z">
        <w:r w:rsidR="00FC1988">
          <w:t xml:space="preserve">These </w:t>
        </w:r>
      </w:ins>
      <w:r w:rsidR="003F0EC1">
        <w:t xml:space="preserve">results have not been replicated, but the mindLAMP app used in this study is freely available for any team to advance on these results. </w:t>
      </w:r>
    </w:p>
    <w:p w14:paraId="0C4D1B0E" w14:textId="12192C47" w:rsidR="003F0EC1" w:rsidRDefault="003F0EC1" w:rsidP="00C41528">
      <w:pPr>
        <w:pStyle w:val="NormalWeb"/>
        <w:rPr>
          <w:ins w:id="432" w:author="Melcher, Jennifer Anne (Jenny)" w:date="2021-07-07T14:54:00Z"/>
          <w:b/>
          <w:bCs/>
        </w:rPr>
      </w:pPr>
      <w:r w:rsidRPr="003F0EC1">
        <w:rPr>
          <w:b/>
          <w:bCs/>
        </w:rPr>
        <w:t>Conclusions</w:t>
      </w:r>
    </w:p>
    <w:p w14:paraId="6AC45EE1" w14:textId="0D13EAE6" w:rsidR="00684DEF" w:rsidRPr="00F546AC" w:rsidRDefault="00F546AC" w:rsidP="00C41528">
      <w:pPr>
        <w:pStyle w:val="NormalWeb"/>
        <w:rPr>
          <w:rPrChange w:id="433" w:author="Melcher, Jennifer Anne (Jenny)" w:date="2021-07-07T15:21:00Z">
            <w:rPr>
              <w:b/>
              <w:bCs/>
            </w:rPr>
          </w:rPrChange>
        </w:rPr>
      </w:pPr>
      <w:ins w:id="434" w:author="Melcher, Jennifer Anne (Jenny)" w:date="2021-07-07T15:22:00Z">
        <w:r>
          <w:t xml:space="preserve">Digital phenotyping is feasible to </w:t>
        </w:r>
      </w:ins>
      <w:ins w:id="435" w:author="Melcher, Jennifer Anne (Jenny)" w:date="2021-07-07T15:23:00Z">
        <w:r>
          <w:t xml:space="preserve">capture a nuanced understanding of an individual’s experience with schizophrenia. The results here highlight the potential for </w:t>
        </w:r>
      </w:ins>
      <w:ins w:id="436" w:author="Melcher, Jennifer Anne (Jenny)" w:date="2021-07-07T15:24:00Z">
        <w:r>
          <w:t xml:space="preserve">digital phenotyping as a diagnostic tool as well as </w:t>
        </w:r>
      </w:ins>
      <w:ins w:id="437" w:author="Melcher, Jennifer Anne (Jenny)" w:date="2021-07-07T15:23:00Z">
        <w:r>
          <w:t xml:space="preserve">personalized </w:t>
        </w:r>
      </w:ins>
      <w:ins w:id="438" w:author="Melcher, Jennifer Anne (Jenny)" w:date="2021-07-07T15:24:00Z">
        <w:r>
          <w:t xml:space="preserve">treatment </w:t>
        </w:r>
      </w:ins>
      <w:ins w:id="439" w:author="Melcher, Jennifer Anne (Jenny)" w:date="2021-07-07T15:23:00Z">
        <w:r>
          <w:t xml:space="preserve">interventions </w:t>
        </w:r>
      </w:ins>
      <w:ins w:id="440" w:author="Melcher, Jennifer Anne (Jenny)" w:date="2021-07-07T15:24:00Z">
        <w:r>
          <w:t>delivere</w:t>
        </w:r>
      </w:ins>
      <w:ins w:id="441" w:author="Melcher, Jennifer Anne (Jenny)" w:date="2021-07-07T15:25:00Z">
        <w:r>
          <w:t>d through</w:t>
        </w:r>
      </w:ins>
      <w:ins w:id="442" w:author="Melcher, Jennifer Anne (Jenny)" w:date="2021-07-07T15:24:00Z">
        <w:r>
          <w:t xml:space="preserve"> a smartphone app in response to digital biomarkers. </w:t>
        </w:r>
      </w:ins>
      <w:ins w:id="443" w:author="Melcher, Jennifer Anne (Jenny)" w:date="2021-07-07T15:27:00Z">
        <w:r w:rsidR="0067462D">
          <w:t xml:space="preserve">Future studies </w:t>
        </w:r>
      </w:ins>
      <w:ins w:id="444" w:author="Melcher, Jennifer Anne (Jenny)" w:date="2021-07-07T15:28:00Z">
        <w:r w:rsidR="0067462D">
          <w:t>may</w:t>
        </w:r>
      </w:ins>
      <w:ins w:id="445" w:author="Melcher, Jennifer Anne (Jenny)" w:date="2021-07-07T15:27:00Z">
        <w:r w:rsidR="0067462D">
          <w:t xml:space="preserve"> investigate other significant locations’ impact on symptoms (e.g., work</w:t>
        </w:r>
      </w:ins>
      <w:ins w:id="446" w:author="Melcher, Jennifer Anne (Jenny)" w:date="2021-07-07T15:28:00Z">
        <w:r w:rsidR="0067462D">
          <w:t xml:space="preserve">, school, etc…) to further tailor treatment to an individual’s symptoms and context. </w:t>
        </w:r>
      </w:ins>
    </w:p>
    <w:p w14:paraId="017658EE" w14:textId="5E863439" w:rsidR="00C41528" w:rsidRDefault="00C41528"/>
    <w:p w14:paraId="5D8E6791" w14:textId="3B27FEFE" w:rsidR="00C41528" w:rsidRDefault="00C41528"/>
    <w:p w14:paraId="086E1D89" w14:textId="099D8A1B" w:rsidR="00C41528" w:rsidRPr="00286670" w:rsidRDefault="00286670">
      <w:pPr>
        <w:rPr>
          <w:b/>
          <w:bCs/>
        </w:rPr>
      </w:pPr>
      <w:r w:rsidRPr="00286670">
        <w:rPr>
          <w:b/>
          <w:bCs/>
        </w:rPr>
        <w:t>References</w:t>
      </w:r>
      <w:r>
        <w:rPr>
          <w:b/>
          <w:bCs/>
        </w:rPr>
        <w:t>:</w:t>
      </w:r>
    </w:p>
    <w:p w14:paraId="704A27C2" w14:textId="67E421E1" w:rsidR="00C41528" w:rsidRDefault="00C41528"/>
    <w:p w14:paraId="45C7BE06" w14:textId="4C652A15" w:rsidR="00C41528" w:rsidRDefault="00C41528" w:rsidP="00286670">
      <w:pPr>
        <w:pStyle w:val="NormalWeb"/>
        <w:numPr>
          <w:ilvl w:val="0"/>
          <w:numId w:val="1"/>
        </w:numPr>
      </w:pPr>
      <w:r>
        <w:t>van Os J, Pries LK, ten Have M, de Graaf R, van Dorsselaer S, Bak M, Wittchen HU, Rutten BP, Guloksuz S. Schizophrenia and the Environment: Within-Person Analyses May be Required to Yield Evidence of Unconfounded and Causal Association—The Example of Cannabis and Psychosis. Schizophrenia Bulletin. 2021 Mar 8.</w:t>
      </w:r>
    </w:p>
    <w:p w14:paraId="15ED799D" w14:textId="77777777" w:rsidR="00C41528" w:rsidRPr="00C41528" w:rsidRDefault="00C41528" w:rsidP="00C41528">
      <w:pPr>
        <w:pStyle w:val="ListParagraph"/>
        <w:numPr>
          <w:ilvl w:val="0"/>
          <w:numId w:val="1"/>
        </w:numPr>
        <w:rPr>
          <w:rFonts w:ascii="Times New Roman" w:eastAsia="Times New Roman" w:hAnsi="Times New Roman" w:cs="Times New Roman"/>
        </w:rPr>
      </w:pPr>
      <w:r w:rsidRPr="00C41528">
        <w:rPr>
          <w:rFonts w:ascii="Times New Roman" w:eastAsia="Times New Roman" w:hAnsi="Times New Roman" w:cs="Times New Roman"/>
        </w:rPr>
        <w:t>Medvedev ON, Berk M, Dean OM, Brown E, Sandham MH, Dipnall JF, McNamara RK, Sumich A, Krägeloh CU, Narayanan A, Siegert RJ. A novel way to quantify schizophrenia symptoms in clinical trials. European Journal of Clinical Investigation. 2020 Sep 7:e13398.</w:t>
      </w:r>
    </w:p>
    <w:p w14:paraId="35F49DDD" w14:textId="794061FB" w:rsidR="00C41528" w:rsidRDefault="00C41528" w:rsidP="00C41528"/>
    <w:p w14:paraId="35FBC2A2" w14:textId="1666A2C9" w:rsidR="00C41528" w:rsidRDefault="00C41528" w:rsidP="00C41528"/>
    <w:p w14:paraId="7A7FBC01" w14:textId="115C5B0B" w:rsidR="00C41528" w:rsidRDefault="00C41528" w:rsidP="00C41528"/>
    <w:p w14:paraId="3CD547FE" w14:textId="29B90B25" w:rsidR="00C41528" w:rsidRDefault="00C41528" w:rsidP="00C41528">
      <w:pPr>
        <w:pStyle w:val="NormalWeb"/>
      </w:pPr>
      <w:r>
        <w:t>X. Raugh IM, James SH, Gonzalez CM, Chapman HC, Cohen AS, Kirkpatrick B, Strauss GP. Digital Phenotyping Adherence, Feasibility, And Tolerability In Outpatients With Schizophrenia. Journal of Psychiatric Research. 2021 Apr 30.</w:t>
      </w:r>
    </w:p>
    <w:p w14:paraId="44FCF7D8" w14:textId="7A6266CB" w:rsidR="00C41528" w:rsidRDefault="00C41528" w:rsidP="00C41528">
      <w:r>
        <w:t>Y.</w:t>
      </w:r>
      <w:r w:rsidRPr="00C41528">
        <w:t xml:space="preserve"> Jagesar, R.R., Roozen, M.C., van der Heijden, I., Ikani, N., Tyborowska, A., Penninx, B.W., Ruhe, H.G., Sommer, I.E., Kas, M.J. and Vorstman, J.A., 2020. Digital Phenotyping and the COVID-19 Pandemic: Capturing Behavioral Change in Patients with Psychiatric Disorders. European Neuropsychopharmacology.</w:t>
      </w:r>
    </w:p>
    <w:p w14:paraId="2C0E857D" w14:textId="4423DD1C" w:rsidR="00C41528" w:rsidRDefault="00C41528" w:rsidP="00C41528"/>
    <w:p w14:paraId="797A2A9C" w14:textId="073F4CDC" w:rsidR="00C41528" w:rsidRDefault="00C41528" w:rsidP="00C41528">
      <w:pPr>
        <w:pStyle w:val="NormalWeb"/>
      </w:pPr>
      <w:r>
        <w:t>Y1.Durand, D., Strassnig, M. T., Moore, R. C., Depp, C. A., Ackerman, R. A., Pinkham, A. E., &amp; Harvey, P. D. (2021). Self-reported social functioning and social cognition in schizophrenia and bipolar disorder: Using ecological momentary assessment to identify the origin of bias. Schizophrenia Research, 230, 17-23.</w:t>
      </w:r>
    </w:p>
    <w:p w14:paraId="44AF2743" w14:textId="26C17F19" w:rsidR="00C41528" w:rsidRDefault="00C41528" w:rsidP="00C41528">
      <w:pPr>
        <w:pStyle w:val="NormalWeb"/>
      </w:pPr>
      <w:r>
        <w:t>Y2. Philip D. Harvey, PhD; Michelle L. Miller, MS; Raeanne C. Moore, PhD; Colin A. Depp, PhD; Emma M. Parrish, BS; and Amy E. Pinkham, PhD. Capturing Clinical Symptoms with Ecological Momentary Assessment: Convergence of Momentary Reports of Psychotic and Mood Symptoms with Diagnoses and Standard Clinical Assessments. Jan 2020. Innovations in Clinical Neuroscience</w:t>
      </w:r>
    </w:p>
    <w:p w14:paraId="0E822164" w14:textId="327C87A8" w:rsidR="00C41528" w:rsidRDefault="00C41528" w:rsidP="00C41528">
      <w:pPr>
        <w:pStyle w:val="NormalWeb"/>
      </w:pPr>
      <w:r>
        <w:t>Y3. Ben Zeev et al. Mobile RDoC: Using Smartphones to Understand the R</w:t>
      </w:r>
    </w:p>
    <w:p w14:paraId="2EE646B3" w14:textId="77777777" w:rsidR="00C41528" w:rsidRPr="00C41528" w:rsidRDefault="00C41528" w:rsidP="00C41528"/>
    <w:p w14:paraId="3AED51B3" w14:textId="3BE8ED31" w:rsidR="00C41528" w:rsidRDefault="003552B0" w:rsidP="00C41528">
      <w:pPr>
        <w:pStyle w:val="NormalWeb"/>
      </w:pPr>
      <w:r>
        <w:t>Harvey et al, ICNS 2021</w:t>
      </w:r>
    </w:p>
    <w:p w14:paraId="71E055E0" w14:textId="464B73DA" w:rsidR="00697E72" w:rsidRDefault="00697E72" w:rsidP="00C41528">
      <w:pPr>
        <w:pStyle w:val="NormalWeb"/>
      </w:pPr>
    </w:p>
    <w:p w14:paraId="2389CA29" w14:textId="77777777" w:rsidR="00697E72" w:rsidRPr="00697E72" w:rsidRDefault="00697E72" w:rsidP="00697E72">
      <w:r>
        <w:lastRenderedPageBreak/>
        <w:t xml:space="preserve">B1. </w:t>
      </w:r>
      <w:r w:rsidRPr="00697E72">
        <w:rPr>
          <w:rFonts w:ascii="Arial" w:hAnsi="Arial" w:cs="Arial"/>
          <w:color w:val="222222"/>
          <w:sz w:val="20"/>
          <w:szCs w:val="20"/>
          <w:shd w:val="clear" w:color="auto" w:fill="FFFFFF"/>
        </w:rPr>
        <w:t>Du Y, Hao H, Wang S, Pearlson GD, Calhoun VD. Identifying commonality and specificity across psychosis sub-groups via classification based on features from dynamic connectivity analysis. NeuroImage: Clinical. 2020 Jan 1;27:102284.</w:t>
      </w:r>
    </w:p>
    <w:p w14:paraId="57A8473D" w14:textId="7F39C4AD" w:rsidR="00697E72" w:rsidRDefault="00697E72" w:rsidP="00C41528">
      <w:pPr>
        <w:pStyle w:val="NormalWeb"/>
      </w:pPr>
    </w:p>
    <w:p w14:paraId="684C7CD5" w14:textId="77777777" w:rsidR="00697E72" w:rsidRPr="00697E72" w:rsidRDefault="00697E72" w:rsidP="00697E72">
      <w:r w:rsidRPr="00697E72">
        <w:rPr>
          <w:rFonts w:ascii="Arial" w:hAnsi="Arial" w:cs="Arial"/>
          <w:color w:val="222222"/>
          <w:sz w:val="20"/>
          <w:szCs w:val="20"/>
          <w:shd w:val="clear" w:color="auto" w:fill="FFFFFF"/>
        </w:rPr>
        <w:t>Depp CA, Bashem J, Moore RC, Holden JL, Mikhael T, Swendsen J, Harvey PD, Granholm EL. GPS mobility as a digital biomarker of negative symptoms in schizophrenia: a case control study. NPJ digital medicine. 2019 Nov 8;2(1):1-7.</w:t>
      </w:r>
    </w:p>
    <w:p w14:paraId="663B25EB" w14:textId="4B7F4880" w:rsidR="00697E72" w:rsidRDefault="00697E72" w:rsidP="00C41528">
      <w:pPr>
        <w:pStyle w:val="NormalWeb"/>
      </w:pPr>
    </w:p>
    <w:p w14:paraId="37283500" w14:textId="11B48239" w:rsidR="00697E72" w:rsidRPr="00697E72" w:rsidRDefault="00697E72" w:rsidP="00697E72">
      <w:r>
        <w:t xml:space="preserve">B2. </w:t>
      </w:r>
      <w:r w:rsidRPr="00697E72">
        <w:rPr>
          <w:rFonts w:ascii="Arial" w:hAnsi="Arial" w:cs="Arial"/>
          <w:color w:val="222222"/>
          <w:sz w:val="20"/>
          <w:szCs w:val="20"/>
          <w:shd w:val="clear" w:color="auto" w:fill="FFFFFF"/>
        </w:rPr>
        <w:t>Camacho E, Brady Jr RO, Lizano P, Keshavan M, Torous J. Advancing Translational Research Through the Interface of Digital Phenotyping and Neuroimaging: A Narrative Review. Biomarkers in</w:t>
      </w:r>
      <w:r>
        <w:rPr>
          <w:rFonts w:ascii="Arial" w:hAnsi="Arial" w:cs="Arial"/>
          <w:color w:val="222222"/>
          <w:sz w:val="20"/>
          <w:szCs w:val="20"/>
          <w:shd w:val="clear" w:color="auto" w:fill="FFFFFF"/>
        </w:rPr>
        <w:t xml:space="preserve"> </w:t>
      </w:r>
      <w:r w:rsidRPr="00697E72">
        <w:rPr>
          <w:rFonts w:ascii="Arial" w:hAnsi="Arial" w:cs="Arial"/>
          <w:color w:val="222222"/>
          <w:sz w:val="20"/>
          <w:szCs w:val="20"/>
          <w:shd w:val="clear" w:color="auto" w:fill="FFFFFF"/>
        </w:rPr>
        <w:t>Neuropsychiatry. 2021 Mar 26:100032.</w:t>
      </w:r>
    </w:p>
    <w:p w14:paraId="60F94801" w14:textId="1C862362" w:rsidR="00697E72" w:rsidRDefault="00697E72" w:rsidP="00C41528">
      <w:pPr>
        <w:pStyle w:val="NormalWeb"/>
      </w:pPr>
    </w:p>
    <w:p w14:paraId="42EAAE87" w14:textId="77777777" w:rsidR="005E19E0" w:rsidRPr="005E19E0" w:rsidRDefault="005E19E0" w:rsidP="005E19E0">
      <w:r>
        <w:t xml:space="preserve">X22. </w:t>
      </w:r>
      <w:r w:rsidRPr="005E19E0">
        <w:rPr>
          <w:rFonts w:ascii="Arial" w:hAnsi="Arial" w:cs="Arial"/>
          <w:color w:val="222222"/>
          <w:sz w:val="20"/>
          <w:szCs w:val="20"/>
          <w:shd w:val="clear" w:color="auto" w:fill="FFFFFF"/>
        </w:rPr>
        <w:t>Nahum-Shani I, Smith SN, Spring BJ, Collins LM, Witkiewitz K, Tewari A, Murphy SA. Just-in-time adaptive interventions (JITAIs) in mobile health: key components and design principles for ongoing health behavior support. Annals of Behavioral Medicine. 2018 Jun;52(6):446-62.</w:t>
      </w:r>
    </w:p>
    <w:p w14:paraId="59CF8A67" w14:textId="40364C9B" w:rsidR="003F0EC1" w:rsidRDefault="003F0EC1" w:rsidP="00C41528">
      <w:pPr>
        <w:pStyle w:val="NormalWeb"/>
      </w:pPr>
    </w:p>
    <w:p w14:paraId="3B1C9E35" w14:textId="5A504BE8" w:rsidR="003F0EC1" w:rsidRPr="003F0EC1" w:rsidRDefault="003F0EC1" w:rsidP="003F0EC1">
      <w:r>
        <w:t xml:space="preserve">Z1. </w:t>
      </w:r>
      <w:r w:rsidRPr="003F0EC1">
        <w:t>Raugh IM, James SH, Gonzalez CM, Chapman HC, Cohen AS, Kirkpatrick B, Strauss GP. Digital Phenotyping Adherence, Feasibility, And Tolerability In Outpatients With Schizophrenia. Journal of Psychiatric Research. 2021 Apr 30.</w:t>
      </w:r>
    </w:p>
    <w:p w14:paraId="5A44F1EE" w14:textId="77777777" w:rsidR="003F0EC1" w:rsidRDefault="003F0EC1" w:rsidP="00C41528">
      <w:pPr>
        <w:pStyle w:val="NormalWeb"/>
      </w:pPr>
    </w:p>
    <w:p w14:paraId="1F1D5F09" w14:textId="5D37B1D0" w:rsidR="00C41528" w:rsidRDefault="00C41528" w:rsidP="00C41528"/>
    <w:sectPr w:rsidR="00C41528" w:rsidSect="00703B5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 w:author="Melcher, Jennifer Anne (Jenny)" w:date="2021-07-06T11:20:00Z" w:initials="MJA(">
    <w:p w14:paraId="6E194BC4" w14:textId="3FEAF306" w:rsidR="003C3882" w:rsidRDefault="003C3882">
      <w:pPr>
        <w:pStyle w:val="CommentText"/>
      </w:pPr>
      <w:r>
        <w:rPr>
          <w:rStyle w:val="CommentReference"/>
        </w:rPr>
        <w:annotationRef/>
      </w:r>
      <w:r>
        <w:t>Need to mention what the full-length assessments were at some point?</w:t>
      </w:r>
    </w:p>
  </w:comment>
  <w:comment w:id="43" w:author="Melcher, Jennifer Anne (Jenny)" w:date="2021-07-06T10:49:00Z" w:initials="MJA(">
    <w:p w14:paraId="55EDD6B1" w14:textId="2D99CD5C" w:rsidR="00B90301" w:rsidRDefault="00B90301">
      <w:pPr>
        <w:pStyle w:val="CommentText"/>
      </w:pPr>
      <w:r>
        <w:rPr>
          <w:rStyle w:val="CommentReference"/>
        </w:rPr>
        <w:annotationRef/>
      </w:r>
      <w:r>
        <w:t>Find Dates</w:t>
      </w:r>
    </w:p>
  </w:comment>
  <w:comment w:id="176" w:author="Melcher, Jennifer Anne (Jenny)" w:date="2021-07-06T11:30:00Z" w:initials="MJA(">
    <w:p w14:paraId="4DA3E3D4" w14:textId="69A033E7" w:rsidR="006B02A6" w:rsidRDefault="006B02A6">
      <w:pPr>
        <w:pStyle w:val="CommentText"/>
      </w:pPr>
      <w:r>
        <w:rPr>
          <w:rStyle w:val="CommentReference"/>
        </w:rPr>
        <w:annotationRef/>
      </w:r>
      <w:r>
        <w:t>Better screenshot/original image?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E194BC4" w15:done="1"/>
  <w15:commentEx w15:paraId="55EDD6B1" w15:done="1"/>
  <w15:commentEx w15:paraId="4DA3E3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EBB1B" w16cex:dateUtc="2021-07-06T15:20:00Z"/>
  <w16cex:commentExtensible w16cex:durableId="248EB39E" w16cex:dateUtc="2021-07-06T14:49:00Z"/>
  <w16cex:commentExtensible w16cex:durableId="248EBD46" w16cex:dateUtc="2021-07-06T15: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E194BC4" w16cid:durableId="248EBB1B"/>
  <w16cid:commentId w16cid:paraId="55EDD6B1" w16cid:durableId="248EB39E"/>
  <w16cid:commentId w16cid:paraId="4DA3E3D4" w16cid:durableId="248EBD4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8D3BF9"/>
    <w:multiLevelType w:val="hybridMultilevel"/>
    <w:tmpl w:val="C016A88A"/>
    <w:lvl w:ilvl="0" w:tplc="4E42C118">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elcher, Jennifer Anne (Jenny)">
    <w15:presenceInfo w15:providerId="AD" w15:userId="S::jmelcher@middlebury.edu::44732473-771a-4a03-8a9e-82ab423334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528"/>
    <w:rsid w:val="000234D9"/>
    <w:rsid w:val="00065FD4"/>
    <w:rsid w:val="00086A45"/>
    <w:rsid w:val="0009508B"/>
    <w:rsid w:val="000E32AD"/>
    <w:rsid w:val="0010539E"/>
    <w:rsid w:val="00111769"/>
    <w:rsid w:val="0011289E"/>
    <w:rsid w:val="001737A4"/>
    <w:rsid w:val="001F65C9"/>
    <w:rsid w:val="00204FB2"/>
    <w:rsid w:val="0021607F"/>
    <w:rsid w:val="00286670"/>
    <w:rsid w:val="00294673"/>
    <w:rsid w:val="002D3DE8"/>
    <w:rsid w:val="002F7C7A"/>
    <w:rsid w:val="003066A3"/>
    <w:rsid w:val="0031156B"/>
    <w:rsid w:val="0031444C"/>
    <w:rsid w:val="00342C4A"/>
    <w:rsid w:val="003552B0"/>
    <w:rsid w:val="00384F5E"/>
    <w:rsid w:val="003C3882"/>
    <w:rsid w:val="003C6BDB"/>
    <w:rsid w:val="003F0EC1"/>
    <w:rsid w:val="00421175"/>
    <w:rsid w:val="004361CE"/>
    <w:rsid w:val="00477E01"/>
    <w:rsid w:val="00486097"/>
    <w:rsid w:val="00490454"/>
    <w:rsid w:val="004D7410"/>
    <w:rsid w:val="004E0417"/>
    <w:rsid w:val="00510844"/>
    <w:rsid w:val="0052506F"/>
    <w:rsid w:val="00563015"/>
    <w:rsid w:val="00582873"/>
    <w:rsid w:val="005E19E0"/>
    <w:rsid w:val="005E5DAA"/>
    <w:rsid w:val="005F1FFC"/>
    <w:rsid w:val="005F60EB"/>
    <w:rsid w:val="005F67B0"/>
    <w:rsid w:val="0061616A"/>
    <w:rsid w:val="00635001"/>
    <w:rsid w:val="0067462D"/>
    <w:rsid w:val="00680F3C"/>
    <w:rsid w:val="00684DEF"/>
    <w:rsid w:val="00697E72"/>
    <w:rsid w:val="006B02A6"/>
    <w:rsid w:val="006B0CF4"/>
    <w:rsid w:val="00703B5D"/>
    <w:rsid w:val="00713CC8"/>
    <w:rsid w:val="00740704"/>
    <w:rsid w:val="00763005"/>
    <w:rsid w:val="0077221F"/>
    <w:rsid w:val="00792993"/>
    <w:rsid w:val="007C6E6B"/>
    <w:rsid w:val="007F5877"/>
    <w:rsid w:val="007F6B4F"/>
    <w:rsid w:val="008134D2"/>
    <w:rsid w:val="00824CD9"/>
    <w:rsid w:val="00827F0E"/>
    <w:rsid w:val="00853662"/>
    <w:rsid w:val="00872783"/>
    <w:rsid w:val="008B40F5"/>
    <w:rsid w:val="008D433F"/>
    <w:rsid w:val="00915C3D"/>
    <w:rsid w:val="00917161"/>
    <w:rsid w:val="00923C3E"/>
    <w:rsid w:val="00934F10"/>
    <w:rsid w:val="009856D2"/>
    <w:rsid w:val="009A397F"/>
    <w:rsid w:val="009C58C0"/>
    <w:rsid w:val="009D1760"/>
    <w:rsid w:val="009E3BF0"/>
    <w:rsid w:val="009E6361"/>
    <w:rsid w:val="009E6639"/>
    <w:rsid w:val="00A06242"/>
    <w:rsid w:val="00A20B3B"/>
    <w:rsid w:val="00A3467E"/>
    <w:rsid w:val="00A36102"/>
    <w:rsid w:val="00A74419"/>
    <w:rsid w:val="00A763E3"/>
    <w:rsid w:val="00AA07D4"/>
    <w:rsid w:val="00AC457B"/>
    <w:rsid w:val="00AD3F87"/>
    <w:rsid w:val="00B24368"/>
    <w:rsid w:val="00B348D3"/>
    <w:rsid w:val="00B63BAE"/>
    <w:rsid w:val="00B90301"/>
    <w:rsid w:val="00B91360"/>
    <w:rsid w:val="00BA53ED"/>
    <w:rsid w:val="00BA6ECE"/>
    <w:rsid w:val="00BC25A2"/>
    <w:rsid w:val="00C03B1C"/>
    <w:rsid w:val="00C1321F"/>
    <w:rsid w:val="00C37EFE"/>
    <w:rsid w:val="00C41528"/>
    <w:rsid w:val="00C4250C"/>
    <w:rsid w:val="00C73A04"/>
    <w:rsid w:val="00C75168"/>
    <w:rsid w:val="00C9529B"/>
    <w:rsid w:val="00D012B2"/>
    <w:rsid w:val="00D16395"/>
    <w:rsid w:val="00DA2729"/>
    <w:rsid w:val="00DE7376"/>
    <w:rsid w:val="00E656B8"/>
    <w:rsid w:val="00EC66A4"/>
    <w:rsid w:val="00ED3B39"/>
    <w:rsid w:val="00F100CC"/>
    <w:rsid w:val="00F33E04"/>
    <w:rsid w:val="00F546AC"/>
    <w:rsid w:val="00F66CC0"/>
    <w:rsid w:val="00F902F3"/>
    <w:rsid w:val="00F9754C"/>
    <w:rsid w:val="00FC19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21D20"/>
  <w15:chartTrackingRefBased/>
  <w15:docId w15:val="{6699A505-2983-D443-8CC0-B398E3A2E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67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41528"/>
    <w:pPr>
      <w:spacing w:before="100" w:beforeAutospacing="1" w:after="100" w:afterAutospacing="1"/>
    </w:pPr>
  </w:style>
  <w:style w:type="character" w:styleId="Strong">
    <w:name w:val="Strong"/>
    <w:basedOn w:val="DefaultParagraphFont"/>
    <w:uiPriority w:val="22"/>
    <w:qFormat/>
    <w:rsid w:val="00C41528"/>
    <w:rPr>
      <w:b/>
      <w:bCs/>
    </w:rPr>
  </w:style>
  <w:style w:type="paragraph" w:styleId="ListParagraph">
    <w:name w:val="List Paragraph"/>
    <w:basedOn w:val="Normal"/>
    <w:uiPriority w:val="34"/>
    <w:qFormat/>
    <w:rsid w:val="00C41528"/>
    <w:pPr>
      <w:ind w:left="720"/>
      <w:contextualSpacing/>
    </w:pPr>
    <w:rPr>
      <w:rFonts w:asciiTheme="minorHAnsi" w:eastAsiaTheme="minorHAnsi" w:hAnsiTheme="minorHAnsi" w:cstheme="minorBidi"/>
    </w:rPr>
  </w:style>
  <w:style w:type="paragraph" w:styleId="Revision">
    <w:name w:val="Revision"/>
    <w:hidden/>
    <w:uiPriority w:val="99"/>
    <w:semiHidden/>
    <w:rsid w:val="00384F5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384F5E"/>
    <w:rPr>
      <w:sz w:val="18"/>
      <w:szCs w:val="18"/>
    </w:rPr>
  </w:style>
  <w:style w:type="character" w:customStyle="1" w:styleId="BalloonTextChar">
    <w:name w:val="Balloon Text Char"/>
    <w:basedOn w:val="DefaultParagraphFont"/>
    <w:link w:val="BalloonText"/>
    <w:uiPriority w:val="99"/>
    <w:semiHidden/>
    <w:rsid w:val="00384F5E"/>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6B0CF4"/>
    <w:rPr>
      <w:sz w:val="16"/>
      <w:szCs w:val="16"/>
    </w:rPr>
  </w:style>
  <w:style w:type="paragraph" w:styleId="CommentText">
    <w:name w:val="annotation text"/>
    <w:basedOn w:val="Normal"/>
    <w:link w:val="CommentTextChar"/>
    <w:uiPriority w:val="99"/>
    <w:semiHidden/>
    <w:unhideWhenUsed/>
    <w:rsid w:val="006B0CF4"/>
    <w:rPr>
      <w:sz w:val="20"/>
      <w:szCs w:val="20"/>
    </w:rPr>
  </w:style>
  <w:style w:type="character" w:customStyle="1" w:styleId="CommentTextChar">
    <w:name w:val="Comment Text Char"/>
    <w:basedOn w:val="DefaultParagraphFont"/>
    <w:link w:val="CommentText"/>
    <w:uiPriority w:val="99"/>
    <w:semiHidden/>
    <w:rsid w:val="006B0CF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B0CF4"/>
    <w:rPr>
      <w:b/>
      <w:bCs/>
    </w:rPr>
  </w:style>
  <w:style w:type="character" w:customStyle="1" w:styleId="CommentSubjectChar">
    <w:name w:val="Comment Subject Char"/>
    <w:basedOn w:val="CommentTextChar"/>
    <w:link w:val="CommentSubject"/>
    <w:uiPriority w:val="99"/>
    <w:semiHidden/>
    <w:rsid w:val="006B0CF4"/>
    <w:rPr>
      <w:rFonts w:ascii="Times New Roman" w:eastAsia="Times New Roman" w:hAnsi="Times New Roman" w:cs="Times New Roman"/>
      <w:b/>
      <w:bCs/>
      <w:sz w:val="20"/>
      <w:szCs w:val="20"/>
    </w:rPr>
  </w:style>
  <w:style w:type="character" w:styleId="Hyperlink">
    <w:name w:val="Hyperlink"/>
    <w:basedOn w:val="DefaultParagraphFont"/>
    <w:uiPriority w:val="99"/>
    <w:unhideWhenUsed/>
    <w:rsid w:val="002F7C7A"/>
    <w:rPr>
      <w:color w:val="0563C1" w:themeColor="hyperlink"/>
      <w:u w:val="single"/>
    </w:rPr>
  </w:style>
  <w:style w:type="character" w:styleId="UnresolvedMention">
    <w:name w:val="Unresolved Mention"/>
    <w:basedOn w:val="DefaultParagraphFont"/>
    <w:uiPriority w:val="99"/>
    <w:semiHidden/>
    <w:unhideWhenUsed/>
    <w:rsid w:val="002F7C7A"/>
    <w:rPr>
      <w:color w:val="605E5C"/>
      <w:shd w:val="clear" w:color="auto" w:fill="E1DFDD"/>
    </w:rPr>
  </w:style>
  <w:style w:type="character" w:styleId="FollowedHyperlink">
    <w:name w:val="FollowedHyperlink"/>
    <w:basedOn w:val="DefaultParagraphFont"/>
    <w:uiPriority w:val="99"/>
    <w:semiHidden/>
    <w:unhideWhenUsed/>
    <w:rsid w:val="002F7C7A"/>
    <w:rPr>
      <w:color w:val="954F72" w:themeColor="followedHyperlink"/>
      <w:u w:val="single"/>
    </w:rPr>
  </w:style>
  <w:style w:type="table" w:styleId="TableGrid">
    <w:name w:val="Table Grid"/>
    <w:basedOn w:val="TableNormal"/>
    <w:uiPriority w:val="39"/>
    <w:rsid w:val="00934F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37724">
      <w:bodyDiv w:val="1"/>
      <w:marLeft w:val="0"/>
      <w:marRight w:val="0"/>
      <w:marTop w:val="0"/>
      <w:marBottom w:val="0"/>
      <w:divBdr>
        <w:top w:val="none" w:sz="0" w:space="0" w:color="auto"/>
        <w:left w:val="none" w:sz="0" w:space="0" w:color="auto"/>
        <w:bottom w:val="none" w:sz="0" w:space="0" w:color="auto"/>
        <w:right w:val="none" w:sz="0" w:space="0" w:color="auto"/>
      </w:divBdr>
    </w:div>
    <w:div w:id="50276087">
      <w:bodyDiv w:val="1"/>
      <w:marLeft w:val="0"/>
      <w:marRight w:val="0"/>
      <w:marTop w:val="0"/>
      <w:marBottom w:val="0"/>
      <w:divBdr>
        <w:top w:val="none" w:sz="0" w:space="0" w:color="auto"/>
        <w:left w:val="none" w:sz="0" w:space="0" w:color="auto"/>
        <w:bottom w:val="none" w:sz="0" w:space="0" w:color="auto"/>
        <w:right w:val="none" w:sz="0" w:space="0" w:color="auto"/>
      </w:divBdr>
    </w:div>
    <w:div w:id="62144552">
      <w:bodyDiv w:val="1"/>
      <w:marLeft w:val="0"/>
      <w:marRight w:val="0"/>
      <w:marTop w:val="0"/>
      <w:marBottom w:val="0"/>
      <w:divBdr>
        <w:top w:val="none" w:sz="0" w:space="0" w:color="auto"/>
        <w:left w:val="none" w:sz="0" w:space="0" w:color="auto"/>
        <w:bottom w:val="none" w:sz="0" w:space="0" w:color="auto"/>
        <w:right w:val="none" w:sz="0" w:space="0" w:color="auto"/>
      </w:divBdr>
    </w:div>
    <w:div w:id="131793700">
      <w:bodyDiv w:val="1"/>
      <w:marLeft w:val="0"/>
      <w:marRight w:val="0"/>
      <w:marTop w:val="0"/>
      <w:marBottom w:val="0"/>
      <w:divBdr>
        <w:top w:val="none" w:sz="0" w:space="0" w:color="auto"/>
        <w:left w:val="none" w:sz="0" w:space="0" w:color="auto"/>
        <w:bottom w:val="none" w:sz="0" w:space="0" w:color="auto"/>
        <w:right w:val="none" w:sz="0" w:space="0" w:color="auto"/>
      </w:divBdr>
    </w:div>
    <w:div w:id="224411920">
      <w:bodyDiv w:val="1"/>
      <w:marLeft w:val="0"/>
      <w:marRight w:val="0"/>
      <w:marTop w:val="0"/>
      <w:marBottom w:val="0"/>
      <w:divBdr>
        <w:top w:val="none" w:sz="0" w:space="0" w:color="auto"/>
        <w:left w:val="none" w:sz="0" w:space="0" w:color="auto"/>
        <w:bottom w:val="none" w:sz="0" w:space="0" w:color="auto"/>
        <w:right w:val="none" w:sz="0" w:space="0" w:color="auto"/>
      </w:divBdr>
    </w:div>
    <w:div w:id="230627563">
      <w:bodyDiv w:val="1"/>
      <w:marLeft w:val="0"/>
      <w:marRight w:val="0"/>
      <w:marTop w:val="0"/>
      <w:marBottom w:val="0"/>
      <w:divBdr>
        <w:top w:val="none" w:sz="0" w:space="0" w:color="auto"/>
        <w:left w:val="none" w:sz="0" w:space="0" w:color="auto"/>
        <w:bottom w:val="none" w:sz="0" w:space="0" w:color="auto"/>
        <w:right w:val="none" w:sz="0" w:space="0" w:color="auto"/>
      </w:divBdr>
    </w:div>
    <w:div w:id="245697483">
      <w:bodyDiv w:val="1"/>
      <w:marLeft w:val="0"/>
      <w:marRight w:val="0"/>
      <w:marTop w:val="0"/>
      <w:marBottom w:val="0"/>
      <w:divBdr>
        <w:top w:val="none" w:sz="0" w:space="0" w:color="auto"/>
        <w:left w:val="none" w:sz="0" w:space="0" w:color="auto"/>
        <w:bottom w:val="none" w:sz="0" w:space="0" w:color="auto"/>
        <w:right w:val="none" w:sz="0" w:space="0" w:color="auto"/>
      </w:divBdr>
    </w:div>
    <w:div w:id="404649489">
      <w:bodyDiv w:val="1"/>
      <w:marLeft w:val="0"/>
      <w:marRight w:val="0"/>
      <w:marTop w:val="0"/>
      <w:marBottom w:val="0"/>
      <w:divBdr>
        <w:top w:val="none" w:sz="0" w:space="0" w:color="auto"/>
        <w:left w:val="none" w:sz="0" w:space="0" w:color="auto"/>
        <w:bottom w:val="none" w:sz="0" w:space="0" w:color="auto"/>
        <w:right w:val="none" w:sz="0" w:space="0" w:color="auto"/>
      </w:divBdr>
    </w:div>
    <w:div w:id="500513540">
      <w:bodyDiv w:val="1"/>
      <w:marLeft w:val="0"/>
      <w:marRight w:val="0"/>
      <w:marTop w:val="0"/>
      <w:marBottom w:val="0"/>
      <w:divBdr>
        <w:top w:val="none" w:sz="0" w:space="0" w:color="auto"/>
        <w:left w:val="none" w:sz="0" w:space="0" w:color="auto"/>
        <w:bottom w:val="none" w:sz="0" w:space="0" w:color="auto"/>
        <w:right w:val="none" w:sz="0" w:space="0" w:color="auto"/>
      </w:divBdr>
    </w:div>
    <w:div w:id="513301704">
      <w:bodyDiv w:val="1"/>
      <w:marLeft w:val="0"/>
      <w:marRight w:val="0"/>
      <w:marTop w:val="0"/>
      <w:marBottom w:val="0"/>
      <w:divBdr>
        <w:top w:val="none" w:sz="0" w:space="0" w:color="auto"/>
        <w:left w:val="none" w:sz="0" w:space="0" w:color="auto"/>
        <w:bottom w:val="none" w:sz="0" w:space="0" w:color="auto"/>
        <w:right w:val="none" w:sz="0" w:space="0" w:color="auto"/>
      </w:divBdr>
    </w:div>
    <w:div w:id="654919132">
      <w:bodyDiv w:val="1"/>
      <w:marLeft w:val="0"/>
      <w:marRight w:val="0"/>
      <w:marTop w:val="0"/>
      <w:marBottom w:val="0"/>
      <w:divBdr>
        <w:top w:val="none" w:sz="0" w:space="0" w:color="auto"/>
        <w:left w:val="none" w:sz="0" w:space="0" w:color="auto"/>
        <w:bottom w:val="none" w:sz="0" w:space="0" w:color="auto"/>
        <w:right w:val="none" w:sz="0" w:space="0" w:color="auto"/>
      </w:divBdr>
    </w:div>
    <w:div w:id="855003035">
      <w:bodyDiv w:val="1"/>
      <w:marLeft w:val="0"/>
      <w:marRight w:val="0"/>
      <w:marTop w:val="0"/>
      <w:marBottom w:val="0"/>
      <w:divBdr>
        <w:top w:val="none" w:sz="0" w:space="0" w:color="auto"/>
        <w:left w:val="none" w:sz="0" w:space="0" w:color="auto"/>
        <w:bottom w:val="none" w:sz="0" w:space="0" w:color="auto"/>
        <w:right w:val="none" w:sz="0" w:space="0" w:color="auto"/>
      </w:divBdr>
    </w:div>
    <w:div w:id="951329641">
      <w:bodyDiv w:val="1"/>
      <w:marLeft w:val="0"/>
      <w:marRight w:val="0"/>
      <w:marTop w:val="0"/>
      <w:marBottom w:val="0"/>
      <w:divBdr>
        <w:top w:val="none" w:sz="0" w:space="0" w:color="auto"/>
        <w:left w:val="none" w:sz="0" w:space="0" w:color="auto"/>
        <w:bottom w:val="none" w:sz="0" w:space="0" w:color="auto"/>
        <w:right w:val="none" w:sz="0" w:space="0" w:color="auto"/>
      </w:divBdr>
    </w:div>
    <w:div w:id="966660576">
      <w:bodyDiv w:val="1"/>
      <w:marLeft w:val="0"/>
      <w:marRight w:val="0"/>
      <w:marTop w:val="0"/>
      <w:marBottom w:val="0"/>
      <w:divBdr>
        <w:top w:val="none" w:sz="0" w:space="0" w:color="auto"/>
        <w:left w:val="none" w:sz="0" w:space="0" w:color="auto"/>
        <w:bottom w:val="none" w:sz="0" w:space="0" w:color="auto"/>
        <w:right w:val="none" w:sz="0" w:space="0" w:color="auto"/>
      </w:divBdr>
    </w:div>
    <w:div w:id="972173732">
      <w:bodyDiv w:val="1"/>
      <w:marLeft w:val="0"/>
      <w:marRight w:val="0"/>
      <w:marTop w:val="0"/>
      <w:marBottom w:val="0"/>
      <w:divBdr>
        <w:top w:val="none" w:sz="0" w:space="0" w:color="auto"/>
        <w:left w:val="none" w:sz="0" w:space="0" w:color="auto"/>
        <w:bottom w:val="none" w:sz="0" w:space="0" w:color="auto"/>
        <w:right w:val="none" w:sz="0" w:space="0" w:color="auto"/>
      </w:divBdr>
    </w:div>
    <w:div w:id="1017464612">
      <w:bodyDiv w:val="1"/>
      <w:marLeft w:val="0"/>
      <w:marRight w:val="0"/>
      <w:marTop w:val="0"/>
      <w:marBottom w:val="0"/>
      <w:divBdr>
        <w:top w:val="none" w:sz="0" w:space="0" w:color="auto"/>
        <w:left w:val="none" w:sz="0" w:space="0" w:color="auto"/>
        <w:bottom w:val="none" w:sz="0" w:space="0" w:color="auto"/>
        <w:right w:val="none" w:sz="0" w:space="0" w:color="auto"/>
      </w:divBdr>
    </w:div>
    <w:div w:id="1154183286">
      <w:bodyDiv w:val="1"/>
      <w:marLeft w:val="0"/>
      <w:marRight w:val="0"/>
      <w:marTop w:val="0"/>
      <w:marBottom w:val="0"/>
      <w:divBdr>
        <w:top w:val="none" w:sz="0" w:space="0" w:color="auto"/>
        <w:left w:val="none" w:sz="0" w:space="0" w:color="auto"/>
        <w:bottom w:val="none" w:sz="0" w:space="0" w:color="auto"/>
        <w:right w:val="none" w:sz="0" w:space="0" w:color="auto"/>
      </w:divBdr>
    </w:div>
    <w:div w:id="1159997354">
      <w:bodyDiv w:val="1"/>
      <w:marLeft w:val="0"/>
      <w:marRight w:val="0"/>
      <w:marTop w:val="0"/>
      <w:marBottom w:val="0"/>
      <w:divBdr>
        <w:top w:val="none" w:sz="0" w:space="0" w:color="auto"/>
        <w:left w:val="none" w:sz="0" w:space="0" w:color="auto"/>
        <w:bottom w:val="none" w:sz="0" w:space="0" w:color="auto"/>
        <w:right w:val="none" w:sz="0" w:space="0" w:color="auto"/>
      </w:divBdr>
    </w:div>
    <w:div w:id="1294558549">
      <w:bodyDiv w:val="1"/>
      <w:marLeft w:val="0"/>
      <w:marRight w:val="0"/>
      <w:marTop w:val="0"/>
      <w:marBottom w:val="0"/>
      <w:divBdr>
        <w:top w:val="none" w:sz="0" w:space="0" w:color="auto"/>
        <w:left w:val="none" w:sz="0" w:space="0" w:color="auto"/>
        <w:bottom w:val="none" w:sz="0" w:space="0" w:color="auto"/>
        <w:right w:val="none" w:sz="0" w:space="0" w:color="auto"/>
      </w:divBdr>
    </w:div>
    <w:div w:id="1540168448">
      <w:bodyDiv w:val="1"/>
      <w:marLeft w:val="0"/>
      <w:marRight w:val="0"/>
      <w:marTop w:val="0"/>
      <w:marBottom w:val="0"/>
      <w:divBdr>
        <w:top w:val="none" w:sz="0" w:space="0" w:color="auto"/>
        <w:left w:val="none" w:sz="0" w:space="0" w:color="auto"/>
        <w:bottom w:val="none" w:sz="0" w:space="0" w:color="auto"/>
        <w:right w:val="none" w:sz="0" w:space="0" w:color="auto"/>
      </w:divBdr>
    </w:div>
    <w:div w:id="1593200583">
      <w:bodyDiv w:val="1"/>
      <w:marLeft w:val="0"/>
      <w:marRight w:val="0"/>
      <w:marTop w:val="0"/>
      <w:marBottom w:val="0"/>
      <w:divBdr>
        <w:top w:val="none" w:sz="0" w:space="0" w:color="auto"/>
        <w:left w:val="none" w:sz="0" w:space="0" w:color="auto"/>
        <w:bottom w:val="none" w:sz="0" w:space="0" w:color="auto"/>
        <w:right w:val="none" w:sz="0" w:space="0" w:color="auto"/>
      </w:divBdr>
    </w:div>
    <w:div w:id="1780489129">
      <w:bodyDiv w:val="1"/>
      <w:marLeft w:val="0"/>
      <w:marRight w:val="0"/>
      <w:marTop w:val="0"/>
      <w:marBottom w:val="0"/>
      <w:divBdr>
        <w:top w:val="none" w:sz="0" w:space="0" w:color="auto"/>
        <w:left w:val="none" w:sz="0" w:space="0" w:color="auto"/>
        <w:bottom w:val="none" w:sz="0" w:space="0" w:color="auto"/>
        <w:right w:val="none" w:sz="0" w:space="0" w:color="auto"/>
      </w:divBdr>
    </w:div>
    <w:div w:id="1786189527">
      <w:bodyDiv w:val="1"/>
      <w:marLeft w:val="0"/>
      <w:marRight w:val="0"/>
      <w:marTop w:val="0"/>
      <w:marBottom w:val="0"/>
      <w:divBdr>
        <w:top w:val="none" w:sz="0" w:space="0" w:color="auto"/>
        <w:left w:val="none" w:sz="0" w:space="0" w:color="auto"/>
        <w:bottom w:val="none" w:sz="0" w:space="0" w:color="auto"/>
        <w:right w:val="none" w:sz="0" w:space="0" w:color="auto"/>
      </w:divBdr>
    </w:div>
    <w:div w:id="1787575068">
      <w:bodyDiv w:val="1"/>
      <w:marLeft w:val="0"/>
      <w:marRight w:val="0"/>
      <w:marTop w:val="0"/>
      <w:marBottom w:val="0"/>
      <w:divBdr>
        <w:top w:val="none" w:sz="0" w:space="0" w:color="auto"/>
        <w:left w:val="none" w:sz="0" w:space="0" w:color="auto"/>
        <w:bottom w:val="none" w:sz="0" w:space="0" w:color="auto"/>
        <w:right w:val="none" w:sz="0" w:space="0" w:color="auto"/>
      </w:divBdr>
    </w:div>
    <w:div w:id="1923026548">
      <w:bodyDiv w:val="1"/>
      <w:marLeft w:val="0"/>
      <w:marRight w:val="0"/>
      <w:marTop w:val="0"/>
      <w:marBottom w:val="0"/>
      <w:divBdr>
        <w:top w:val="none" w:sz="0" w:space="0" w:color="auto"/>
        <w:left w:val="none" w:sz="0" w:space="0" w:color="auto"/>
        <w:bottom w:val="none" w:sz="0" w:space="0" w:color="auto"/>
        <w:right w:val="none" w:sz="0" w:space="0" w:color="auto"/>
      </w:divBdr>
    </w:div>
    <w:div w:id="2005156677">
      <w:bodyDiv w:val="1"/>
      <w:marLeft w:val="0"/>
      <w:marRight w:val="0"/>
      <w:marTop w:val="0"/>
      <w:marBottom w:val="0"/>
      <w:divBdr>
        <w:top w:val="none" w:sz="0" w:space="0" w:color="auto"/>
        <w:left w:val="none" w:sz="0" w:space="0" w:color="auto"/>
        <w:bottom w:val="none" w:sz="0" w:space="0" w:color="auto"/>
        <w:right w:val="none" w:sz="0" w:space="0" w:color="auto"/>
      </w:divBdr>
    </w:div>
    <w:div w:id="2069958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A1DFC9A-1B71-F446-B56A-DA731E918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2904</Words>
  <Characters>16553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Torous</dc:creator>
  <cp:keywords/>
  <dc:description/>
  <cp:lastModifiedBy>John Torous</cp:lastModifiedBy>
  <cp:revision>2</cp:revision>
  <dcterms:created xsi:type="dcterms:W3CDTF">2021-07-08T02:34:00Z</dcterms:created>
  <dcterms:modified xsi:type="dcterms:W3CDTF">2021-07-08T02:34:00Z</dcterms:modified>
</cp:coreProperties>
</file>